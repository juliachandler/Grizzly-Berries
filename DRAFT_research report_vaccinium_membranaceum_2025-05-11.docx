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29493" w14:textId="77777777" w:rsidR="00D866CB" w:rsidRPr="00CE6934" w:rsidRDefault="00D866CB" w:rsidP="00D866CB">
      <w:pPr>
        <w:spacing w:after="0"/>
        <w:jc w:val="center"/>
        <w:rPr>
          <w:sz w:val="28"/>
          <w:szCs w:val="28"/>
          <w:u w:val="single"/>
        </w:rPr>
      </w:pPr>
      <w:r>
        <w:rPr>
          <w:sz w:val="28"/>
          <w:szCs w:val="28"/>
          <w:u w:val="single"/>
        </w:rPr>
        <w:t>Research Report - DRAFT</w:t>
      </w:r>
    </w:p>
    <w:p w14:paraId="01172587" w14:textId="77777777" w:rsidR="004155F0" w:rsidRDefault="00160B84" w:rsidP="00BF4FAF">
      <w:pPr>
        <w:spacing w:after="0"/>
        <w:jc w:val="center"/>
        <w:rPr>
          <w:b/>
          <w:bCs/>
          <w:sz w:val="32"/>
          <w:szCs w:val="32"/>
        </w:rPr>
      </w:pPr>
      <w:r w:rsidRPr="001E443F">
        <w:rPr>
          <w:b/>
          <w:bCs/>
          <w:sz w:val="32"/>
          <w:szCs w:val="32"/>
        </w:rPr>
        <w:t xml:space="preserve">Black huckleberry: Implications of </w:t>
      </w:r>
      <w:r w:rsidR="0042713B" w:rsidRPr="001E443F">
        <w:rPr>
          <w:b/>
          <w:bCs/>
          <w:sz w:val="32"/>
          <w:szCs w:val="32"/>
        </w:rPr>
        <w:t>logging, site</w:t>
      </w:r>
      <w:r w:rsidRPr="001E443F">
        <w:rPr>
          <w:b/>
          <w:bCs/>
          <w:sz w:val="32"/>
          <w:szCs w:val="32"/>
        </w:rPr>
        <w:t xml:space="preserve"> and climatic factors on</w:t>
      </w:r>
      <w:r w:rsidR="003D52C8" w:rsidRPr="001E443F">
        <w:rPr>
          <w:b/>
          <w:bCs/>
          <w:sz w:val="32"/>
          <w:szCs w:val="32"/>
        </w:rPr>
        <w:t xml:space="preserve"> plant cover and</w:t>
      </w:r>
      <w:r w:rsidRPr="001E443F">
        <w:rPr>
          <w:b/>
          <w:bCs/>
          <w:sz w:val="32"/>
          <w:szCs w:val="32"/>
        </w:rPr>
        <w:t xml:space="preserve"> berry </w:t>
      </w:r>
      <w:r w:rsidR="00025788" w:rsidRPr="001E443F">
        <w:rPr>
          <w:b/>
          <w:bCs/>
          <w:sz w:val="32"/>
          <w:szCs w:val="32"/>
        </w:rPr>
        <w:t xml:space="preserve">abundance </w:t>
      </w:r>
      <w:r w:rsidRPr="001E443F">
        <w:rPr>
          <w:b/>
          <w:bCs/>
          <w:sz w:val="32"/>
          <w:szCs w:val="32"/>
        </w:rPr>
        <w:t xml:space="preserve">in </w:t>
      </w:r>
      <w:r w:rsidR="00B56BB8" w:rsidRPr="001E443F">
        <w:rPr>
          <w:b/>
          <w:bCs/>
          <w:sz w:val="32"/>
          <w:szCs w:val="32"/>
        </w:rPr>
        <w:t>B</w:t>
      </w:r>
      <w:r w:rsidR="003D52C8" w:rsidRPr="001E443F">
        <w:rPr>
          <w:b/>
          <w:bCs/>
          <w:sz w:val="32"/>
          <w:szCs w:val="32"/>
        </w:rPr>
        <w:t xml:space="preserve">ritish </w:t>
      </w:r>
      <w:r w:rsidR="00B56BB8" w:rsidRPr="001E443F">
        <w:rPr>
          <w:b/>
          <w:bCs/>
          <w:sz w:val="32"/>
          <w:szCs w:val="32"/>
        </w:rPr>
        <w:t>C</w:t>
      </w:r>
      <w:r w:rsidR="003D52C8" w:rsidRPr="001E443F">
        <w:rPr>
          <w:b/>
          <w:bCs/>
          <w:sz w:val="32"/>
          <w:szCs w:val="32"/>
        </w:rPr>
        <w:t>olumbia</w:t>
      </w:r>
    </w:p>
    <w:p w14:paraId="777E67AB" w14:textId="397B1165" w:rsidR="00BF4FAF" w:rsidRPr="002D3BC6" w:rsidRDefault="00BF4FAF" w:rsidP="00BF4FAF">
      <w:pPr>
        <w:spacing w:after="0"/>
        <w:jc w:val="center"/>
      </w:pPr>
      <w:r w:rsidRPr="002D3BC6">
        <w:t>Julia Chandler</w:t>
      </w:r>
      <w:r>
        <w:t xml:space="preserve">, </w:t>
      </w:r>
      <w:r w:rsidR="00D86665" w:rsidRPr="002D3BC6">
        <w:t>Evelyn Hamilton</w:t>
      </w:r>
      <w:r w:rsidR="00D86665">
        <w:t>,</w:t>
      </w:r>
      <w:r w:rsidR="00D86665" w:rsidRPr="002D3BC6">
        <w:t xml:space="preserve"> </w:t>
      </w:r>
      <w:r>
        <w:t xml:space="preserve">Garth Mowat, </w:t>
      </w:r>
      <w:r w:rsidR="00D86665">
        <w:t xml:space="preserve">and </w:t>
      </w:r>
      <w:r>
        <w:t>Cora Skaien</w:t>
      </w:r>
    </w:p>
    <w:p w14:paraId="4FF3B4EE" w14:textId="544020A3" w:rsidR="00322DF1" w:rsidRDefault="002751FA" w:rsidP="003C7F1B">
      <w:pPr>
        <w:pStyle w:val="footnote"/>
        <w:spacing w:after="0"/>
        <w:jc w:val="center"/>
        <w:rPr>
          <w:sz w:val="22"/>
          <w:szCs w:val="22"/>
        </w:rPr>
      </w:pPr>
      <w:r>
        <w:rPr>
          <w:sz w:val="22"/>
          <w:szCs w:val="22"/>
        </w:rPr>
        <w:t xml:space="preserve">April </w:t>
      </w:r>
      <w:r w:rsidR="007836FB">
        <w:rPr>
          <w:sz w:val="22"/>
          <w:szCs w:val="22"/>
        </w:rPr>
        <w:t>2</w:t>
      </w:r>
      <w:r w:rsidR="002600A4">
        <w:rPr>
          <w:sz w:val="22"/>
          <w:szCs w:val="22"/>
        </w:rPr>
        <w:t>5</w:t>
      </w:r>
      <w:r w:rsidR="00C606C2">
        <w:rPr>
          <w:sz w:val="22"/>
          <w:szCs w:val="22"/>
        </w:rPr>
        <w:t>,</w:t>
      </w:r>
      <w:r w:rsidR="00C20FC6" w:rsidRPr="00220A42">
        <w:rPr>
          <w:sz w:val="22"/>
          <w:szCs w:val="22"/>
        </w:rPr>
        <w:t xml:space="preserve"> 2025</w:t>
      </w:r>
    </w:p>
    <w:p w14:paraId="430AC638" w14:textId="5B01B5F9" w:rsidR="00BA7E83" w:rsidRPr="004D6508" w:rsidRDefault="004F7423" w:rsidP="004D6508">
      <w:pPr>
        <w:pStyle w:val="Heading1"/>
      </w:pPr>
      <w:r w:rsidRPr="004D6508">
        <w:t xml:space="preserve">1. </w:t>
      </w:r>
      <w:r w:rsidR="008E42B0" w:rsidRPr="004D6508">
        <w:t>INTRODUCTION</w:t>
      </w:r>
    </w:p>
    <w:p w14:paraId="40396FF2" w14:textId="1B9B103A" w:rsidR="00A97346" w:rsidRDefault="00AD14CC" w:rsidP="000E5BF4">
      <w:r w:rsidRPr="00711695">
        <w:t xml:space="preserve">Black huckleberry </w:t>
      </w:r>
      <w:r w:rsidR="003B3A6C" w:rsidRPr="00711695">
        <w:t>(</w:t>
      </w:r>
      <w:r w:rsidR="003B3A6C" w:rsidRPr="00711695">
        <w:rPr>
          <w:i/>
          <w:iCs/>
        </w:rPr>
        <w:t>Vaccinium membranaceum)</w:t>
      </w:r>
      <w:r w:rsidR="00623DEE" w:rsidRPr="00711695">
        <w:rPr>
          <w:i/>
          <w:iCs/>
        </w:rPr>
        <w:t xml:space="preserve"> </w:t>
      </w:r>
      <w:r w:rsidR="00623DEE" w:rsidRPr="00711695">
        <w:t xml:space="preserve">berries are </w:t>
      </w:r>
      <w:r w:rsidR="00194217" w:rsidRPr="00711695">
        <w:t>a</w:t>
      </w:r>
      <w:r w:rsidR="003B3A6C" w:rsidRPr="00711695">
        <w:t xml:space="preserve"> very </w:t>
      </w:r>
      <w:r w:rsidR="00623DEE" w:rsidRPr="00711695">
        <w:t>important</w:t>
      </w:r>
      <w:r w:rsidR="00194217" w:rsidRPr="00711695">
        <w:t xml:space="preserve"> food source for grizzly bears</w:t>
      </w:r>
      <w:r w:rsidR="003406AB" w:rsidRPr="00AD14CC">
        <w:t xml:space="preserve"> </w:t>
      </w:r>
      <w:r w:rsidR="003406AB" w:rsidRPr="00711695">
        <w:t>(Mc</w:t>
      </w:r>
      <w:r w:rsidR="00F32955" w:rsidRPr="00711695">
        <w:t>Lell</w:t>
      </w:r>
      <w:r w:rsidR="003406AB" w:rsidRPr="00711695">
        <w:t xml:space="preserve">an </w:t>
      </w:r>
      <w:r w:rsidR="005B6B00">
        <w:t>2018, 2023</w:t>
      </w:r>
      <w:r w:rsidR="00BA10BF" w:rsidRPr="00711695">
        <w:t xml:space="preserve">, </w:t>
      </w:r>
      <w:r w:rsidR="003406AB" w:rsidRPr="00AD14CC">
        <w:t>Lamb et al. 2018; Proctor et a</w:t>
      </w:r>
      <w:r w:rsidR="00A038DF">
        <w:t>l. 20</w:t>
      </w:r>
      <w:r w:rsidR="005B6B00">
        <w:t>23</w:t>
      </w:r>
      <w:r w:rsidR="00A038DF">
        <w:t>)</w:t>
      </w:r>
      <w:r w:rsidR="000A0603">
        <w:t xml:space="preserve"> which are</w:t>
      </w:r>
      <w:r w:rsidR="0042713B">
        <w:t xml:space="preserve"> </w:t>
      </w:r>
      <w:r w:rsidR="00194217" w:rsidRPr="00711695">
        <w:t>a</w:t>
      </w:r>
      <w:r w:rsidR="000A0603">
        <w:t xml:space="preserve"> wildlife</w:t>
      </w:r>
      <w:r w:rsidR="00194217" w:rsidRPr="00711695">
        <w:t xml:space="preserve"> species of special concern</w:t>
      </w:r>
      <w:r w:rsidR="003D52C8">
        <w:t xml:space="preserve"> in Canada</w:t>
      </w:r>
      <w:r w:rsidRPr="00AD14CC">
        <w:t xml:space="preserve"> (COSEWIC 2012</w:t>
      </w:r>
      <w:r w:rsidR="00540375">
        <w:t>, Figure 1)</w:t>
      </w:r>
      <w:r w:rsidR="006D1929">
        <w:t xml:space="preserve">. </w:t>
      </w:r>
      <w:r w:rsidR="000A0603">
        <w:t>The berries</w:t>
      </w:r>
      <w:r w:rsidR="003D52C8">
        <w:t xml:space="preserve"> </w:t>
      </w:r>
      <w:r w:rsidR="000A0603">
        <w:t xml:space="preserve">have </w:t>
      </w:r>
      <w:r w:rsidR="003D52C8">
        <w:t>also long been an important food for indigenous and more recent North American people (Spencer et al. 2020)</w:t>
      </w:r>
      <w:r w:rsidR="006D1929">
        <w:t xml:space="preserve">. </w:t>
      </w:r>
      <w:r w:rsidR="00F11776">
        <w:t>Despite the</w:t>
      </w:r>
      <w:r w:rsidRPr="00AD14CC">
        <w:t xml:space="preserve"> interest in understanding and increasing habitat suitability for </w:t>
      </w:r>
      <w:r w:rsidR="00CE44C1">
        <w:t xml:space="preserve">huckleberry and </w:t>
      </w:r>
      <w:r w:rsidRPr="00AD14CC">
        <w:t>grizzly bears (e.g., Lamb et al. 2018; Proctor et al</w:t>
      </w:r>
      <w:r w:rsidR="0025292F">
        <w:t>. 20</w:t>
      </w:r>
      <w:r w:rsidR="005B6B00">
        <w:t>23</w:t>
      </w:r>
      <w:r w:rsidR="0025292F">
        <w:t>)</w:t>
      </w:r>
      <w:r w:rsidR="00F11776">
        <w:t>,</w:t>
      </w:r>
      <w:r w:rsidR="00361231">
        <w:t xml:space="preserve"> </w:t>
      </w:r>
      <w:r w:rsidR="00F11776">
        <w:t>l</w:t>
      </w:r>
      <w:r w:rsidR="00565A40" w:rsidRPr="00711695">
        <w:t xml:space="preserve">ittle </w:t>
      </w:r>
      <w:r w:rsidRPr="00AD14CC">
        <w:t xml:space="preserve">work has been done to determine how </w:t>
      </w:r>
      <w:r w:rsidR="00565A40" w:rsidRPr="00711695">
        <w:t xml:space="preserve">timber </w:t>
      </w:r>
      <w:proofErr w:type="gramStart"/>
      <w:r w:rsidR="0018751E" w:rsidRPr="00711695">
        <w:t>harvesting</w:t>
      </w:r>
      <w:proofErr w:type="gramEnd"/>
      <w:r w:rsidR="0064687C">
        <w:t xml:space="preserve"> </w:t>
      </w:r>
      <w:r w:rsidR="00565A40" w:rsidRPr="00711695">
        <w:t xml:space="preserve">and </w:t>
      </w:r>
      <w:r w:rsidRPr="00AD14CC">
        <w:t xml:space="preserve">silvicultural </w:t>
      </w:r>
      <w:r w:rsidRPr="000E5BF4">
        <w:t>practices influence berry</w:t>
      </w:r>
      <w:r w:rsidR="00464817" w:rsidRPr="000E5BF4">
        <w:t xml:space="preserve"> </w:t>
      </w:r>
      <w:r w:rsidR="00F650BA" w:rsidRPr="000E5BF4">
        <w:t>production</w:t>
      </w:r>
      <w:r w:rsidR="00F11776">
        <w:t>.</w:t>
      </w:r>
      <w:r w:rsidR="003D52C8" w:rsidRPr="000E5BF4">
        <w:t xml:space="preserve"> </w:t>
      </w:r>
      <w:r w:rsidRPr="000E5BF4">
        <w:t xml:space="preserve">Burton et al. </w:t>
      </w:r>
      <w:r w:rsidR="00464817" w:rsidRPr="000E5BF4">
        <w:t>(</w:t>
      </w:r>
      <w:r w:rsidRPr="000E5BF4">
        <w:t>2000</w:t>
      </w:r>
      <w:r w:rsidR="00464817" w:rsidRPr="000E5BF4">
        <w:t>)</w:t>
      </w:r>
      <w:r w:rsidRPr="000E5BF4">
        <w:t xml:space="preserve"> and Beaudry et al. </w:t>
      </w:r>
      <w:r w:rsidR="00464817" w:rsidRPr="000E5BF4">
        <w:t>(</w:t>
      </w:r>
      <w:r w:rsidRPr="000E5BF4">
        <w:t>2001</w:t>
      </w:r>
      <w:r w:rsidR="00464817" w:rsidRPr="000E5BF4">
        <w:t>)</w:t>
      </w:r>
      <w:r w:rsidRPr="000E5BF4">
        <w:t xml:space="preserve"> provide</w:t>
      </w:r>
      <w:r w:rsidR="003D52C8" w:rsidRPr="000E5BF4">
        <w:t>d</w:t>
      </w:r>
      <w:r w:rsidRPr="000E5BF4">
        <w:t xml:space="preserve"> management recommendations for areas in northern BC</w:t>
      </w:r>
      <w:r w:rsidR="00EA2674">
        <w:t xml:space="preserve">; and </w:t>
      </w:r>
      <w:r w:rsidR="008662C0">
        <w:t xml:space="preserve">Lamb et al. 2018, </w:t>
      </w:r>
      <w:r w:rsidR="00F3712E">
        <w:t>Proctor et al. 2023,</w:t>
      </w:r>
      <w:r w:rsidR="008662C0">
        <w:t xml:space="preserve"> and </w:t>
      </w:r>
      <w:r w:rsidR="00EA2674">
        <w:t xml:space="preserve">McLellan (2023) provided </w:t>
      </w:r>
      <w:r w:rsidR="00876418">
        <w:t xml:space="preserve">information relevant to </w:t>
      </w:r>
      <w:r w:rsidR="00EA2674" w:rsidRPr="000E5BF4">
        <w:t>management</w:t>
      </w:r>
      <w:r w:rsidR="00EA2674">
        <w:t xml:space="preserve"> </w:t>
      </w:r>
      <w:r w:rsidR="006B762B">
        <w:t xml:space="preserve">in </w:t>
      </w:r>
      <w:commentRangeStart w:id="0"/>
      <w:r w:rsidR="006B762B">
        <w:t xml:space="preserve">the </w:t>
      </w:r>
      <w:r w:rsidR="00EA2674">
        <w:t>southeast</w:t>
      </w:r>
      <w:r w:rsidRPr="000E5BF4">
        <w:t>.</w:t>
      </w:r>
      <w:commentRangeEnd w:id="0"/>
      <w:r w:rsidR="00CF4B28">
        <w:rPr>
          <w:rStyle w:val="CommentReference"/>
        </w:rPr>
        <w:commentReference w:id="0"/>
      </w:r>
    </w:p>
    <w:p w14:paraId="4BBBF1EE" w14:textId="7E9754ED" w:rsidR="00A97346" w:rsidRDefault="006B762B" w:rsidP="00A8069C">
      <w:r>
        <w:t>This</w:t>
      </w:r>
      <w:r w:rsidR="002467C5" w:rsidRPr="000E5BF4">
        <w:t xml:space="preserve"> study was done </w:t>
      </w:r>
      <w:r w:rsidR="003D52C8" w:rsidRPr="000E5BF4">
        <w:t xml:space="preserve">to </w:t>
      </w:r>
      <w:r w:rsidR="00AD14CC" w:rsidRPr="000E5BF4">
        <w:t xml:space="preserve">determine how climatic conditions, site factors and </w:t>
      </w:r>
      <w:r w:rsidR="0068707E" w:rsidRPr="000E5BF4">
        <w:t xml:space="preserve">forestry practices </w:t>
      </w:r>
      <w:r w:rsidR="000D37FA" w:rsidRPr="000E5BF4">
        <w:t>influence</w:t>
      </w:r>
      <w:r w:rsidR="003D52C8" w:rsidRPr="000E5BF4">
        <w:t xml:space="preserve"> plant cover and</w:t>
      </w:r>
      <w:r w:rsidR="00AD14CC" w:rsidRPr="000E5BF4">
        <w:t xml:space="preserve"> </w:t>
      </w:r>
      <w:r>
        <w:t>huckle</w:t>
      </w:r>
      <w:r w:rsidR="00AD14CC" w:rsidRPr="000E5BF4">
        <w:t>berry production</w:t>
      </w:r>
      <w:r w:rsidR="00125D7A" w:rsidRPr="000E5BF4">
        <w:t xml:space="preserve"> </w:t>
      </w:r>
      <w:r w:rsidR="0068707E" w:rsidRPr="000E5BF4">
        <w:t>and</w:t>
      </w:r>
      <w:r w:rsidR="00125D7A" w:rsidRPr="000E5BF4">
        <w:t xml:space="preserve"> </w:t>
      </w:r>
      <w:r w:rsidR="004337F8">
        <w:t xml:space="preserve">to </w:t>
      </w:r>
      <w:r w:rsidR="000D37FA" w:rsidRPr="000E5BF4">
        <w:t xml:space="preserve">provide </w:t>
      </w:r>
      <w:r w:rsidR="00AD14CC" w:rsidRPr="000E5BF4">
        <w:t xml:space="preserve">guidelines regarding how to </w:t>
      </w:r>
      <w:r w:rsidR="0068707E" w:rsidRPr="000E5BF4">
        <w:t xml:space="preserve">maintain and </w:t>
      </w:r>
      <w:r w:rsidR="00AD14CC" w:rsidRPr="000E5BF4">
        <w:t xml:space="preserve">enhance </w:t>
      </w:r>
      <w:r>
        <w:t>huckle</w:t>
      </w:r>
      <w:r w:rsidR="00AD14CC" w:rsidRPr="000E5BF4">
        <w:t>berry production in grizzly bear habitat.</w:t>
      </w:r>
      <w:r w:rsidR="00A97346" w:rsidRPr="00A97346">
        <w:t xml:space="preserve"> </w:t>
      </w:r>
    </w:p>
    <w:p w14:paraId="550381C8" w14:textId="120441E1" w:rsidR="003C7F1B" w:rsidRDefault="00DF04D6" w:rsidP="00A8069C">
      <w:r>
        <w:rPr>
          <w:noProof/>
        </w:rPr>
        <w:drawing>
          <wp:anchor distT="0" distB="0" distL="114300" distR="114300" simplePos="0" relativeHeight="251663360" behindDoc="0" locked="0" layoutInCell="1" allowOverlap="1" wp14:anchorId="2A4F720B" wp14:editId="05135401">
            <wp:simplePos x="0" y="0"/>
            <wp:positionH relativeFrom="column">
              <wp:align>center</wp:align>
            </wp:positionH>
            <wp:positionV relativeFrom="paragraph">
              <wp:posOffset>1329690</wp:posOffset>
            </wp:positionV>
            <wp:extent cx="4754880" cy="2075688"/>
            <wp:effectExtent l="0" t="0" r="7620" b="1270"/>
            <wp:wrapTopAndBottom/>
            <wp:docPr id="127783371" name="Picture 2" descr="A close up of berries on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908" name="Picture 2" descr="A close up of berries on a plan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18302" r="3262" b="18806"/>
                    <a:stretch/>
                  </pic:blipFill>
                  <pic:spPr bwMode="auto">
                    <a:xfrm>
                      <a:off x="0" y="0"/>
                      <a:ext cx="4754880" cy="20756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14CC" w:rsidRPr="00AD14CC">
        <w:t xml:space="preserve">Huckleberry is </w:t>
      </w:r>
      <w:r w:rsidR="000E0551">
        <w:t>common throughout British Columbia in d</w:t>
      </w:r>
      <w:r w:rsidR="000E0551" w:rsidRPr="000E0551">
        <w:t>ry to moist forests and openings in montane and subalpine zones</w:t>
      </w:r>
      <w:r w:rsidR="006D1929">
        <w:t xml:space="preserve">. </w:t>
      </w:r>
      <w:r w:rsidR="000E0551">
        <w:t xml:space="preserve">It </w:t>
      </w:r>
      <w:r w:rsidR="000961C5">
        <w:t>is most common in the Engelmann Spruce – Subalpine Fir (ESSF), Interior Cedar – Hemlock (ICH), and Sub-Boreal Spruce</w:t>
      </w:r>
      <w:r w:rsidR="00C825E1">
        <w:t xml:space="preserve"> </w:t>
      </w:r>
      <w:r w:rsidR="00DD7582">
        <w:t xml:space="preserve">(SBS) </w:t>
      </w:r>
      <w:r w:rsidR="00C825E1">
        <w:t xml:space="preserve">Biogeoclimatic Ecosystems Classification (BEC) zones, although it occurs across </w:t>
      </w:r>
      <w:r w:rsidR="00E4341A">
        <w:t xml:space="preserve">most of </w:t>
      </w:r>
      <w:r w:rsidR="00C825E1">
        <w:t>the province</w:t>
      </w:r>
      <w:r w:rsidR="00DB7122" w:rsidRPr="00DB7122">
        <w:t xml:space="preserve"> </w:t>
      </w:r>
      <w:r w:rsidR="00DB7122">
        <w:t>(Figure 2)</w:t>
      </w:r>
      <w:r w:rsidR="006D1929">
        <w:t xml:space="preserve">. </w:t>
      </w:r>
      <w:r w:rsidR="002373AA">
        <w:t>Its distribution in BC</w:t>
      </w:r>
      <w:r w:rsidR="000404BF" w:rsidRPr="000404BF">
        <w:t xml:space="preserve"> </w:t>
      </w:r>
      <w:r w:rsidR="002373AA">
        <w:t xml:space="preserve">is described in </w:t>
      </w:r>
      <w:hyperlink r:id="rId13" w:history="1">
        <w:r w:rsidR="002373AA" w:rsidRPr="00D87D45">
          <w:rPr>
            <w:rStyle w:val="Hyperlink"/>
          </w:rPr>
          <w:t>BEC Regional Field Guides</w:t>
        </w:r>
      </w:hyperlink>
      <w:r w:rsidR="001C55D5">
        <w:t xml:space="preserve"> </w:t>
      </w:r>
      <w:r w:rsidR="002977BB">
        <w:t>(BECweb 2025).</w:t>
      </w:r>
    </w:p>
    <w:p w14:paraId="12F2C6DE" w14:textId="51A8FF6B" w:rsidR="00153499" w:rsidRPr="009B54E0" w:rsidRDefault="00153499" w:rsidP="00DF04D6">
      <w:bookmarkStart w:id="1" w:name="_Hlk188810748"/>
      <w:r w:rsidRPr="009B54E0">
        <w:t>Figure 1. Black huckleberry (</w:t>
      </w:r>
      <w:r w:rsidRPr="009B54E0">
        <w:rPr>
          <w:i/>
          <w:iCs/>
        </w:rPr>
        <w:t>Vaccinium</w:t>
      </w:r>
      <w:r w:rsidR="002373AA">
        <w:rPr>
          <w:i/>
          <w:iCs/>
        </w:rPr>
        <w:t xml:space="preserve"> </w:t>
      </w:r>
      <w:r w:rsidRPr="009B54E0">
        <w:rPr>
          <w:i/>
          <w:iCs/>
        </w:rPr>
        <w:t>membranaceum</w:t>
      </w:r>
      <w:r w:rsidRPr="009B54E0">
        <w:t xml:space="preserve">) </w:t>
      </w:r>
      <w:r w:rsidR="002373AA">
        <w:t>berries</w:t>
      </w:r>
      <w:r w:rsidRPr="009B54E0">
        <w:t xml:space="preserve"> and leaves</w:t>
      </w:r>
      <w:r w:rsidR="005B37E0">
        <w:t xml:space="preserve"> in early fall</w:t>
      </w:r>
      <w:r w:rsidR="00361231">
        <w:t>.</w:t>
      </w:r>
    </w:p>
    <w:bookmarkEnd w:id="1"/>
    <w:p w14:paraId="545F225D" w14:textId="6EBC6FDB" w:rsidR="004935E7" w:rsidRPr="004D6508" w:rsidRDefault="004F7423" w:rsidP="004D6508">
      <w:pPr>
        <w:pStyle w:val="Heading1"/>
      </w:pPr>
      <w:r w:rsidRPr="004D6508">
        <w:lastRenderedPageBreak/>
        <w:t xml:space="preserve">2. </w:t>
      </w:r>
      <w:r w:rsidR="004935E7" w:rsidRPr="004D6508">
        <w:t>METHODS</w:t>
      </w:r>
    </w:p>
    <w:p w14:paraId="2B551A78" w14:textId="26F439FB" w:rsidR="00170F27" w:rsidRDefault="00170F27" w:rsidP="00BF4FAF">
      <w:r>
        <w:t>S</w:t>
      </w:r>
      <w:r w:rsidRPr="005F0BC7">
        <w:t xml:space="preserve">ampling </w:t>
      </w:r>
      <w:r>
        <w:t xml:space="preserve">occurred in locations </w:t>
      </w:r>
      <w:r w:rsidRPr="005F0BC7">
        <w:t>with bear foods and did not include sites where bear foods (</w:t>
      </w:r>
      <w:r>
        <w:t xml:space="preserve">i.e. </w:t>
      </w:r>
      <w:r w:rsidRPr="005F0BC7">
        <w:t>berries)</w:t>
      </w:r>
      <w:r>
        <w:t xml:space="preserve"> </w:t>
      </w:r>
      <w:r w:rsidRPr="00A97346">
        <w:t>were not expected to be found</w:t>
      </w:r>
      <w:r w:rsidR="00A97346">
        <w:t xml:space="preserve"> (See Lamb 2019</w:t>
      </w:r>
      <w:r w:rsidR="00A97346" w:rsidRPr="001D41E9">
        <w:t>,</w:t>
      </w:r>
      <w:r w:rsidR="005B37E0">
        <w:t xml:space="preserve"> Clarke 2022,</w:t>
      </w:r>
      <w:r w:rsidR="00A97346" w:rsidRPr="001D41E9">
        <w:t xml:space="preserve"> Proctor et al. 2023</w:t>
      </w:r>
      <w:r w:rsidR="00A97346">
        <w:t xml:space="preserve"> for site selection and sampling methods)</w:t>
      </w:r>
      <w:r w:rsidR="006D1929">
        <w:t xml:space="preserve">. </w:t>
      </w:r>
      <w:r w:rsidRPr="00A97346">
        <w:t>Th</w:t>
      </w:r>
      <w:r w:rsidR="001F4CF4">
        <w:t>is</w:t>
      </w:r>
      <w:r w:rsidRPr="00A97346">
        <w:t xml:space="preserve"> study does not represent a comprehensive </w:t>
      </w:r>
      <w:r w:rsidR="00A97346">
        <w:t xml:space="preserve">provincial </w:t>
      </w:r>
      <w:r w:rsidRPr="00A97346">
        <w:t xml:space="preserve">assessment </w:t>
      </w:r>
      <w:r w:rsidR="00224535">
        <w:t xml:space="preserve">as </w:t>
      </w:r>
      <w:r w:rsidR="00A97346" w:rsidRPr="00A97346">
        <w:t>sampling intensity varied by</w:t>
      </w:r>
      <w:r w:rsidRPr="00A97346">
        <w:t xml:space="preserve"> BEC subzone variants</w:t>
      </w:r>
      <w:r w:rsidR="00A97346">
        <w:t xml:space="preserve"> and many variants were not sampled</w:t>
      </w:r>
      <w:r w:rsidR="00A97346" w:rsidRPr="00A97346">
        <w:t>.</w:t>
      </w:r>
    </w:p>
    <w:p w14:paraId="536F76CF" w14:textId="6160F8CF" w:rsidR="006D1929" w:rsidRDefault="00170F27" w:rsidP="006D1929">
      <w:r w:rsidRPr="007270C3">
        <w:t>Plant cover (%)</w:t>
      </w:r>
      <w:r>
        <w:t>,</w:t>
      </w:r>
      <w:r w:rsidRPr="007270C3">
        <w:t xml:space="preserve"> berry abundance (#/100m</w:t>
      </w:r>
      <w:r w:rsidRPr="009A0A00">
        <w:rPr>
          <w:vertAlign w:val="superscript"/>
        </w:rPr>
        <w:t>2</w:t>
      </w:r>
      <w:r w:rsidRPr="002F1A63">
        <w:t>)</w:t>
      </w:r>
      <w:r w:rsidDel="00E4341A">
        <w:t xml:space="preserve"> </w:t>
      </w:r>
      <w:r>
        <w:t>a</w:t>
      </w:r>
      <w:r w:rsidRPr="007270C3">
        <w:t xml:space="preserve">nd associated </w:t>
      </w:r>
      <w:r>
        <w:t xml:space="preserve">predictor variables </w:t>
      </w:r>
      <w:r w:rsidRPr="007270C3">
        <w:t>w</w:t>
      </w:r>
      <w:r>
        <w:t>ere</w:t>
      </w:r>
      <w:r w:rsidRPr="007270C3">
        <w:t xml:space="preserve"> collected from 864 sites across the province </w:t>
      </w:r>
      <w:r>
        <w:t>in</w:t>
      </w:r>
      <w:r w:rsidRPr="007270C3">
        <w:t xml:space="preserve"> 2016</w:t>
      </w:r>
      <w:r>
        <w:t xml:space="preserve">, 2017, 2018 </w:t>
      </w:r>
      <w:r w:rsidRPr="007270C3">
        <w:t>and 202</w:t>
      </w:r>
      <w:r>
        <w:t>2</w:t>
      </w:r>
      <w:r w:rsidRPr="007270C3">
        <w:t xml:space="preserve"> (</w:t>
      </w:r>
      <w:r>
        <w:t xml:space="preserve">see </w:t>
      </w:r>
      <w:r w:rsidRPr="007270C3">
        <w:t>Figure 2</w:t>
      </w:r>
      <w:r w:rsidR="002600A4">
        <w:t>A</w:t>
      </w:r>
      <w:r>
        <w:t xml:space="preserve"> for </w:t>
      </w:r>
      <w:r w:rsidR="002600A4">
        <w:t xml:space="preserve">North American </w:t>
      </w:r>
      <w:r>
        <w:t>huckleberry occurrence</w:t>
      </w:r>
      <w:r w:rsidR="002600A4">
        <w:t>,</w:t>
      </w:r>
      <w:r>
        <w:t xml:space="preserve"> Figure 2</w:t>
      </w:r>
      <w:r w:rsidR="002600A4">
        <w:t>B</w:t>
      </w:r>
      <w:r>
        <w:t xml:space="preserve"> for plot locations</w:t>
      </w:r>
      <w:r w:rsidR="002600A4">
        <w:t xml:space="preserve"> and 2C for provincial maps of occurrence, cover, fruit presence and fruit abundance</w:t>
      </w:r>
      <w:r>
        <w:t>)</w:t>
      </w:r>
      <w:r w:rsidR="006D1929">
        <w:t xml:space="preserve">. </w:t>
      </w:r>
      <w:r w:rsidR="00A97346">
        <w:t>The predictor variables included site variables</w:t>
      </w:r>
      <w:r w:rsidR="00A97346">
        <w:rPr>
          <w:rStyle w:val="FootnoteReference"/>
        </w:rPr>
        <w:footnoteReference w:id="2"/>
      </w:r>
      <w:r w:rsidR="00A97346">
        <w:t xml:space="preserve"> (canopy cover, elevation, latitude, longitude, slope and aspect), site history (unlogged or various silviculture systems including clearcut and </w:t>
      </w:r>
      <w:r w:rsidR="00A97346" w:rsidRPr="00D87F74">
        <w:t>clearcut with reserve</w:t>
      </w:r>
      <w:r w:rsidR="00A97346">
        <w:t>s)</w:t>
      </w:r>
      <w:ins w:id="2" w:author="Skaien, Cora WLRS:EX" w:date="2025-05-09T08:23:00Z" w16du:dateUtc="2025-05-09T15:23:00Z">
        <w:r w:rsidR="00BB0199">
          <w:t>, and</w:t>
        </w:r>
      </w:ins>
      <w:r w:rsidR="00A97346">
        <w:t xml:space="preserve"> </w:t>
      </w:r>
      <w:r w:rsidR="00D70CAB">
        <w:t>were</w:t>
      </w:r>
      <w:r w:rsidR="00A97346">
        <w:t xml:space="preserve"> modelled</w:t>
      </w:r>
      <w:r w:rsidR="00D70CAB">
        <w:t xml:space="preserve"> with</w:t>
      </w:r>
      <w:r w:rsidR="00A97346">
        <w:t xml:space="preserve"> climate data for the current year </w:t>
      </w:r>
      <w:r w:rsidR="00D70CAB">
        <w:t>and</w:t>
      </w:r>
      <w:r w:rsidR="00A97346">
        <w:t xml:space="preserve"> the two preceding years, referred to as the “previous year” or “two years prior”</w:t>
      </w:r>
      <w:r w:rsidR="006D1929">
        <w:t xml:space="preserve">. </w:t>
      </w:r>
      <w:r w:rsidR="00D70CAB">
        <w:t>Climate</w:t>
      </w:r>
      <w:r w:rsidR="00A97346">
        <w:t xml:space="preserve"> data were downloaded from the ClimateBC database (see </w:t>
      </w:r>
      <w:hyperlink r:id="rId14" w:history="1">
        <w:r w:rsidR="00A97346" w:rsidRPr="00D0488A">
          <w:rPr>
            <w:color w:val="0000FF"/>
            <w:u w:val="single"/>
          </w:rPr>
          <w:t>Climat</w:t>
        </w:r>
        <w:r w:rsidR="00A97346" w:rsidRPr="009B38B4">
          <w:rPr>
            <w:color w:val="0000FF"/>
            <w:u w:val="single"/>
          </w:rPr>
          <w:t>eB</w:t>
        </w:r>
        <w:r w:rsidR="00A97346">
          <w:rPr>
            <w:color w:val="0000FF"/>
            <w:u w:val="single"/>
          </w:rPr>
          <w:t>C.ca</w:t>
        </w:r>
      </w:hyperlink>
      <w:r w:rsidR="00D70CAB">
        <w:t>)</w:t>
      </w:r>
      <w:r w:rsidR="00A97346">
        <w:t>. D</w:t>
      </w:r>
      <w:r w:rsidR="00A97346" w:rsidRPr="007270C3">
        <w:t xml:space="preserve">ata </w:t>
      </w:r>
      <w:r w:rsidR="00A97346">
        <w:t>were</w:t>
      </w:r>
      <w:r w:rsidR="00A97346" w:rsidRPr="007270C3">
        <w:t xml:space="preserve"> analysed for </w:t>
      </w:r>
      <w:r w:rsidR="00A97346">
        <w:t xml:space="preserve">the </w:t>
      </w:r>
      <w:r w:rsidR="00A97346" w:rsidRPr="007270C3">
        <w:t>ESSF, ICH and SBS</w:t>
      </w:r>
      <w:r w:rsidR="00A97346">
        <w:t xml:space="preserve"> zones</w:t>
      </w:r>
      <w:r w:rsidR="001F4CF4">
        <w:t>.</w:t>
      </w:r>
    </w:p>
    <w:p w14:paraId="0CE5ED26" w14:textId="02E57051" w:rsidR="00EF5DDB" w:rsidRDefault="00CB226F" w:rsidP="00E72CDF">
      <w:r>
        <w:rPr>
          <w:noProof/>
        </w:rPr>
        <mc:AlternateContent>
          <mc:Choice Requires="wps">
            <w:drawing>
              <wp:anchor distT="45720" distB="45720" distL="114300" distR="114300" simplePos="0" relativeHeight="251667456" behindDoc="0" locked="0" layoutInCell="1" allowOverlap="1" wp14:anchorId="303A98AF" wp14:editId="1AF994E1">
                <wp:simplePos x="0" y="0"/>
                <wp:positionH relativeFrom="column">
                  <wp:posOffset>1905</wp:posOffset>
                </wp:positionH>
                <wp:positionV relativeFrom="paragraph">
                  <wp:posOffset>958850</wp:posOffset>
                </wp:positionV>
                <wp:extent cx="640080" cy="1404620"/>
                <wp:effectExtent l="0" t="0" r="0" b="0"/>
                <wp:wrapNone/>
                <wp:docPr id="803503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404620"/>
                        </a:xfrm>
                        <a:prstGeom prst="rect">
                          <a:avLst/>
                        </a:prstGeom>
                        <a:noFill/>
                        <a:ln w="9525">
                          <a:noFill/>
                          <a:miter lim="800000"/>
                          <a:headEnd/>
                          <a:tailEnd/>
                        </a:ln>
                      </wps:spPr>
                      <wps:txbx>
                        <w:txbxContent>
                          <w:p w14:paraId="76A9FE26" w14:textId="7933977B" w:rsidR="00EF5DDB" w:rsidRDefault="00EF5DDB" w:rsidP="00EF5DDB">
                            <w:r>
                              <w:t>2</w:t>
                            </w:r>
                            <w:r w:rsidR="00FD6BE3">
                              <w:t xml:space="preserve"> </w:t>
                            </w:r>
                            <w:r w:rsidR="002A2DF9">
                              <w:t>A</w:t>
                            </w:r>
                            <w:r w:rsidR="00BF4FAF">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3A98AF" id="_x0000_t202" coordsize="21600,21600" o:spt="202" path="m,l,21600r21600,l21600,xe">
                <v:stroke joinstyle="miter"/>
                <v:path gradientshapeok="t" o:connecttype="rect"/>
              </v:shapetype>
              <v:shape id="Text Box 2" o:spid="_x0000_s1026" type="#_x0000_t202" style="position:absolute;left:0;text-align:left;margin-left:.15pt;margin-top:75.5pt;width:50.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" filled="f" stroked="f">
                <v:textbox style="mso-fit-shape-to-text:t">
                  <w:txbxContent>
                    <w:p w14:paraId="76A9FE26" w14:textId="7933977B" w:rsidR="00EF5DDB" w:rsidRDefault="00EF5DDB" w:rsidP="00EF5DDB">
                      <w:r>
                        <w:t>2</w:t>
                      </w:r>
                      <w:r w:rsidR="00FD6BE3">
                        <w:t xml:space="preserve"> </w:t>
                      </w:r>
                      <w:r w:rsidR="002A2DF9">
                        <w:t>A</w:t>
                      </w:r>
                      <w:r w:rsidR="00BF4FAF">
                        <w:t>.</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492FE427" wp14:editId="1B5EB2AF">
                <wp:simplePos x="0" y="0"/>
                <wp:positionH relativeFrom="column">
                  <wp:posOffset>2507615</wp:posOffset>
                </wp:positionH>
                <wp:positionV relativeFrom="paragraph">
                  <wp:posOffset>955617</wp:posOffset>
                </wp:positionV>
                <wp:extent cx="640080" cy="1404620"/>
                <wp:effectExtent l="0" t="0" r="0" b="0"/>
                <wp:wrapNone/>
                <wp:docPr id="1931782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404620"/>
                        </a:xfrm>
                        <a:prstGeom prst="rect">
                          <a:avLst/>
                        </a:prstGeom>
                        <a:noFill/>
                        <a:ln w="9525">
                          <a:noFill/>
                          <a:miter lim="800000"/>
                          <a:headEnd/>
                          <a:tailEnd/>
                        </a:ln>
                      </wps:spPr>
                      <wps:txbx>
                        <w:txbxContent>
                          <w:p w14:paraId="3CE5D5E0" w14:textId="01677657" w:rsidR="00D70CAB" w:rsidRDefault="00D70CAB" w:rsidP="00D70CAB">
                            <w:r>
                              <w:t>2</w:t>
                            </w:r>
                            <w:r w:rsidR="00FD6BE3">
                              <w:t xml:space="preserve"> </w:t>
                            </w:r>
                            <w:r>
                              <w:t>B</w:t>
                            </w:r>
                            <w:r w:rsidR="00BF4FAF">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FE427" id="_x0000_s1027" type="#_x0000_t202" style="position:absolute;left:0;text-align:left;margin-left:197.45pt;margin-top:75.25pt;width:50.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" filled="f" stroked="f">
                <v:textbox style="mso-fit-shape-to-text:t">
                  <w:txbxContent>
                    <w:p w14:paraId="3CE5D5E0" w14:textId="01677657" w:rsidR="00D70CAB" w:rsidRDefault="00D70CAB" w:rsidP="00D70CAB">
                      <w:r>
                        <w:t>2</w:t>
                      </w:r>
                      <w:r w:rsidR="00FD6BE3">
                        <w:t xml:space="preserve"> </w:t>
                      </w:r>
                      <w:r>
                        <w:t>B</w:t>
                      </w:r>
                      <w:r w:rsidR="00BF4FAF">
                        <w:t>.</w:t>
                      </w:r>
                    </w:p>
                  </w:txbxContent>
                </v:textbox>
              </v:shape>
            </w:pict>
          </mc:Fallback>
        </mc:AlternateContent>
      </w:r>
      <w:r w:rsidR="006D1929">
        <w:t xml:space="preserve">Figure 2. </w:t>
      </w:r>
      <w:r w:rsidR="006D1929" w:rsidRPr="002A2DF9">
        <w:t xml:space="preserve">Distribution of </w:t>
      </w:r>
      <w:r w:rsidR="00BE4CF0">
        <w:t xml:space="preserve">black </w:t>
      </w:r>
      <w:r w:rsidR="006D1929">
        <w:t>huckle</w:t>
      </w:r>
      <w:r w:rsidR="006D1929" w:rsidRPr="002A2DF9">
        <w:t>berry (</w:t>
      </w:r>
      <w:r w:rsidR="006D1929">
        <w:rPr>
          <w:i/>
          <w:iCs/>
        </w:rPr>
        <w:t>Vaccinium membranaceum</w:t>
      </w:r>
      <w:r w:rsidR="006D1929" w:rsidRPr="002A2DF9">
        <w:t>) across North America</w:t>
      </w:r>
      <w:r w:rsidR="006D1929">
        <w:rPr>
          <w:rStyle w:val="FootnoteReference"/>
        </w:rPr>
        <w:footnoteReference w:id="3"/>
      </w:r>
      <w:r w:rsidR="006D1929" w:rsidRPr="002A2DF9">
        <w:t xml:space="preserve"> (A</w:t>
      </w:r>
      <w:r w:rsidR="006D1929">
        <w:t xml:space="preserve">); </w:t>
      </w:r>
      <w:r w:rsidR="006D1929" w:rsidRPr="009B54E0">
        <w:t xml:space="preserve">Distribution of </w:t>
      </w:r>
      <w:r w:rsidR="006D1929">
        <w:t>b</w:t>
      </w:r>
      <w:r w:rsidR="006D1929" w:rsidRPr="009B54E0">
        <w:t>lack huckleberry (</w:t>
      </w:r>
      <w:bookmarkStart w:id="3" w:name="_Hlk196151971"/>
      <w:r w:rsidR="006D1929" w:rsidRPr="009B54E0">
        <w:rPr>
          <w:i/>
          <w:iCs/>
        </w:rPr>
        <w:t>Vaccinium</w:t>
      </w:r>
      <w:r w:rsidR="006D1929">
        <w:rPr>
          <w:i/>
          <w:iCs/>
        </w:rPr>
        <w:t xml:space="preserve"> </w:t>
      </w:r>
      <w:r w:rsidR="006D1929" w:rsidRPr="009B54E0">
        <w:rPr>
          <w:i/>
          <w:iCs/>
        </w:rPr>
        <w:t>membranaceum</w:t>
      </w:r>
      <w:bookmarkEnd w:id="3"/>
      <w:r w:rsidR="006D1929" w:rsidRPr="009B54E0">
        <w:t>) sample sites</w:t>
      </w:r>
      <w:r w:rsidR="006D1929">
        <w:t xml:space="preserve"> (</w:t>
      </w:r>
      <w:r w:rsidR="006D1929" w:rsidRPr="00D82155">
        <w:rPr>
          <w:i/>
          <w:iCs/>
        </w:rPr>
        <w:t>n</w:t>
      </w:r>
      <w:r w:rsidR="006D1929">
        <w:t>=864)</w:t>
      </w:r>
      <w:r w:rsidR="006D1929" w:rsidRPr="009B54E0">
        <w:t xml:space="preserve"> located in SBS, ICH and ESSF biogeoclimatic zones across British Columbia, Canada</w:t>
      </w:r>
      <w:r>
        <w:t xml:space="preserve">; and </w:t>
      </w:r>
      <w:r w:rsidR="002600A4">
        <w:t xml:space="preserve">provincial maps of </w:t>
      </w:r>
      <w:r w:rsidR="00BE4CF0">
        <w:t xml:space="preserve">black huckleberry </w:t>
      </w:r>
      <w:r>
        <w:t xml:space="preserve">occurrence, </w:t>
      </w:r>
      <w:r w:rsidR="00BE4CF0">
        <w:t xml:space="preserve">plant </w:t>
      </w:r>
      <w:r>
        <w:t>cover, fruit presence</w:t>
      </w:r>
      <w:r w:rsidR="00BE4CF0">
        <w:t xml:space="preserve"> </w:t>
      </w:r>
      <w:r>
        <w:t xml:space="preserve">and </w:t>
      </w:r>
      <w:r w:rsidR="00BE4CF0">
        <w:t xml:space="preserve">fruit </w:t>
      </w:r>
      <w:r>
        <w:t>abundance</w:t>
      </w:r>
      <w:r w:rsidR="002600A4">
        <w:t xml:space="preserve"> </w:t>
      </w:r>
      <w:r>
        <w:t>(Lamb 2019) (C).</w:t>
      </w:r>
      <w:r w:rsidR="002E3CF9">
        <w:rPr>
          <w:noProof/>
          <w14:ligatures w14:val="standardContextual"/>
        </w:rPr>
        <w:drawing>
          <wp:inline distT="0" distB="0" distL="0" distR="0" wp14:anchorId="79F47141" wp14:editId="16D34A7D">
            <wp:extent cx="2359152" cy="3054096"/>
            <wp:effectExtent l="0" t="0" r="3175" b="0"/>
            <wp:docPr id="270628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2891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9152" cy="3054096"/>
                    </a:xfrm>
                    <a:prstGeom prst="rect">
                      <a:avLst/>
                    </a:prstGeom>
                  </pic:spPr>
                </pic:pic>
              </a:graphicData>
            </a:graphic>
          </wp:inline>
        </w:drawing>
      </w:r>
      <w:r w:rsidR="002A2DF9">
        <w:t xml:space="preserve">    </w:t>
      </w:r>
      <w:r w:rsidR="00D70CAB">
        <w:t xml:space="preserve">                 </w:t>
      </w:r>
      <w:r w:rsidR="00EF5DDB">
        <w:rPr>
          <w:noProof/>
        </w:rPr>
        <w:drawing>
          <wp:inline distT="0" distB="0" distL="0" distR="0" wp14:anchorId="5D624DB8" wp14:editId="343EA1E7">
            <wp:extent cx="3520440" cy="3127248"/>
            <wp:effectExtent l="0" t="0" r="3810" b="0"/>
            <wp:docPr id="110113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5058"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520440" cy="3127248"/>
                    </a:xfrm>
                    <a:prstGeom prst="rect">
                      <a:avLst/>
                    </a:prstGeom>
                    <a:noFill/>
                    <a:ln>
                      <a:noFill/>
                    </a:ln>
                  </pic:spPr>
                </pic:pic>
              </a:graphicData>
            </a:graphic>
          </wp:inline>
        </w:drawing>
      </w:r>
    </w:p>
    <w:p w14:paraId="69260BCC" w14:textId="41B301B0" w:rsidR="00554F2C" w:rsidRDefault="00554F2C" w:rsidP="00E72CDF">
      <w:pPr>
        <w:rPr>
          <w:rFonts w:ascii="Arial" w:hAnsi="Arial" w:cs="Arial"/>
          <w:sz w:val="20"/>
          <w:szCs w:val="20"/>
        </w:rPr>
      </w:pPr>
      <w:r>
        <w:rPr>
          <w:noProof/>
        </w:rPr>
        <w:lastRenderedPageBreak/>
        <mc:AlternateContent>
          <mc:Choice Requires="wps">
            <w:drawing>
              <wp:anchor distT="45720" distB="45720" distL="114300" distR="114300" simplePos="0" relativeHeight="251673600" behindDoc="0" locked="0" layoutInCell="1" allowOverlap="1" wp14:anchorId="67A82F32" wp14:editId="7A0FA0A5">
                <wp:simplePos x="0" y="0"/>
                <wp:positionH relativeFrom="column">
                  <wp:posOffset>0</wp:posOffset>
                </wp:positionH>
                <wp:positionV relativeFrom="paragraph">
                  <wp:posOffset>182880</wp:posOffset>
                </wp:positionV>
                <wp:extent cx="640080" cy="1404620"/>
                <wp:effectExtent l="0" t="0" r="0" b="0"/>
                <wp:wrapNone/>
                <wp:docPr id="536617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404620"/>
                        </a:xfrm>
                        <a:prstGeom prst="rect">
                          <a:avLst/>
                        </a:prstGeom>
                        <a:noFill/>
                        <a:ln w="9525">
                          <a:noFill/>
                          <a:miter lim="800000"/>
                          <a:headEnd/>
                          <a:tailEnd/>
                        </a:ln>
                      </wps:spPr>
                      <wps:txbx>
                        <w:txbxContent>
                          <w:p w14:paraId="49844E89" w14:textId="4B474C82" w:rsidR="00554F2C" w:rsidRDefault="00554F2C" w:rsidP="00554F2C">
                            <w:r>
                              <w:t>2</w:t>
                            </w:r>
                            <w:r w:rsidR="00FD6BE3">
                              <w:t xml:space="preserve"> </w:t>
                            </w:r>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A82F32" id="_x0000_s1028" type="#_x0000_t202" style="position:absolute;left:0;text-align:left;margin-left:0;margin-top:14.4pt;width:50.4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" filled="f" stroked="f">
                <v:textbox style="mso-fit-shape-to-text:t">
                  <w:txbxContent>
                    <w:p w14:paraId="49844E89" w14:textId="4B474C82" w:rsidR="00554F2C" w:rsidRDefault="00554F2C" w:rsidP="00554F2C">
                      <w:r>
                        <w:t>2</w:t>
                      </w:r>
                      <w:r w:rsidR="00FD6BE3">
                        <w:t xml:space="preserve"> </w:t>
                      </w:r>
                      <w:r>
                        <w:t>C.</w:t>
                      </w:r>
                    </w:p>
                  </w:txbxContent>
                </v:textbox>
              </v:shape>
            </w:pict>
          </mc:Fallback>
        </mc:AlternateContent>
      </w:r>
    </w:p>
    <w:p w14:paraId="4E97995B" w14:textId="63D054A9" w:rsidR="00554F2C" w:rsidRDefault="00CB226F" w:rsidP="002600A4">
      <w:pPr>
        <w:jc w:val="center"/>
        <w:rPr>
          <w:rFonts w:ascii="Arial" w:hAnsi="Arial" w:cs="Arial"/>
          <w:sz w:val="20"/>
          <w:szCs w:val="20"/>
        </w:rPr>
      </w:pPr>
      <w:r>
        <w:rPr>
          <w:noProof/>
        </w:rPr>
        <w:drawing>
          <wp:inline distT="0" distB="0" distL="0" distR="0" wp14:anchorId="5526883C" wp14:editId="7764C6A7">
            <wp:extent cx="5449824" cy="4398264"/>
            <wp:effectExtent l="0" t="0" r="0" b="2540"/>
            <wp:docPr id="1175201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9824" cy="4398264"/>
                    </a:xfrm>
                    <a:prstGeom prst="rect">
                      <a:avLst/>
                    </a:prstGeom>
                    <a:noFill/>
                    <a:ln>
                      <a:noFill/>
                    </a:ln>
                  </pic:spPr>
                </pic:pic>
              </a:graphicData>
            </a:graphic>
          </wp:inline>
        </w:drawing>
      </w:r>
    </w:p>
    <w:p w14:paraId="6B14B103" w14:textId="77777777" w:rsidR="00F77BB9" w:rsidRDefault="00F77BB9" w:rsidP="00CB226F">
      <w:pPr>
        <w:jc w:val="right"/>
        <w:rPr>
          <w:rFonts w:ascii="Arial" w:hAnsi="Arial" w:cs="Arial"/>
          <w:sz w:val="20"/>
          <w:szCs w:val="20"/>
        </w:rPr>
      </w:pPr>
    </w:p>
    <w:p w14:paraId="50348D43" w14:textId="77777777" w:rsidR="00F77BB9" w:rsidRDefault="00F77BB9" w:rsidP="00F77BB9">
      <w:pPr>
        <w:pStyle w:val="Heading3"/>
      </w:pPr>
      <w:r>
        <w:t>2.1. Field sampling</w:t>
      </w:r>
    </w:p>
    <w:p w14:paraId="0B1C128B" w14:textId="4AB4D4B2" w:rsidR="00F77BB9" w:rsidRPr="002D3BC6" w:rsidRDefault="00F77BB9" w:rsidP="00F77BB9">
      <w:commentRangeStart w:id="4"/>
      <w:r w:rsidRPr="002D3BC6">
        <w:t>Buffaloberry</w:t>
      </w:r>
      <w:commentRangeEnd w:id="4"/>
      <w:r w:rsidR="00CD6798">
        <w:rPr>
          <w:rStyle w:val="CommentReference"/>
        </w:rPr>
        <w:commentReference w:id="4"/>
      </w:r>
      <w:r w:rsidRPr="002D3BC6">
        <w:t xml:space="preserve"> plant cover (%) and berry abundance (#/100m</w:t>
      </w:r>
      <w:r w:rsidRPr="002D3BC6">
        <w:rPr>
          <w:vertAlign w:val="superscript"/>
        </w:rPr>
        <w:t>2</w:t>
      </w:r>
      <w:r w:rsidRPr="002D3BC6">
        <w:t xml:space="preserve">) </w:t>
      </w:r>
      <w:r w:rsidR="00EB21F9">
        <w:t xml:space="preserve">(Table 1) </w:t>
      </w:r>
      <w:r w:rsidRPr="002D3BC6">
        <w:t>and associated site data</w:t>
      </w:r>
      <w:r w:rsidRPr="002D3BC6">
        <w:rPr>
          <w:vertAlign w:val="superscript"/>
        </w:rPr>
        <w:footnoteReference w:id="4"/>
      </w:r>
      <w:r w:rsidRPr="002D3BC6">
        <w:t xml:space="preserve"> </w:t>
      </w:r>
      <w:r w:rsidR="00EB21F9">
        <w:t xml:space="preserve">(Table 2) </w:t>
      </w:r>
      <w:r w:rsidRPr="002D3BC6">
        <w:t>and site history (i.e. logged or not</w:t>
      </w:r>
      <w:r w:rsidR="00EB21F9">
        <w:t>; Table 3</w:t>
      </w:r>
      <w:r w:rsidRPr="002D3BC6">
        <w:t>) were collected in the field using standard ecological methods</w:t>
      </w:r>
      <w:r>
        <w:t xml:space="preserve"> (</w:t>
      </w:r>
      <w:r w:rsidRPr="00B575CC">
        <w:t>British Columbia Ministry of Forests and Range and British Columbia Ministry of Environment 2010</w:t>
      </w:r>
      <w:r>
        <w:t>)</w:t>
      </w:r>
      <w:r w:rsidRPr="002D3BC6">
        <w:t xml:space="preserve">. Site aspect (i.e. azimuth) values were converted to </w:t>
      </w:r>
      <w:commentRangeStart w:id="5"/>
      <w:r w:rsidRPr="002D3BC6">
        <w:t>‘folded aspect’</w:t>
      </w:r>
      <w:r w:rsidRPr="002D3BC6">
        <w:rPr>
          <w:rStyle w:val="FootnoteReference"/>
        </w:rPr>
        <w:footnoteReference w:id="5"/>
      </w:r>
      <w:r>
        <w:t>.</w:t>
      </w:r>
      <w:commentRangeEnd w:id="5"/>
      <w:r w:rsidR="00CD6798">
        <w:rPr>
          <w:rStyle w:val="CommentReference"/>
        </w:rPr>
        <w:commentReference w:id="5"/>
      </w:r>
    </w:p>
    <w:p w14:paraId="4F0011BF" w14:textId="77777777" w:rsidR="00F77BB9" w:rsidRDefault="00F77BB9" w:rsidP="00F77BB9">
      <w:commentRangeStart w:id="6"/>
      <w:r w:rsidRPr="002D3BC6">
        <w:t>Buffaloberry</w:t>
      </w:r>
      <w:commentRangeEnd w:id="6"/>
      <w:r w:rsidR="00CD6798">
        <w:rPr>
          <w:rStyle w:val="CommentReference"/>
        </w:rPr>
        <w:commentReference w:id="6"/>
      </w:r>
      <w:r w:rsidRPr="002D3BC6">
        <w:t xml:space="preserve"> plant cover and berry abundance data were collected within 0.82 m diameter hoops (0.53 m</w:t>
      </w:r>
      <w:r w:rsidRPr="002D3BC6">
        <w:rPr>
          <w:vertAlign w:val="superscript"/>
        </w:rPr>
        <w:t>2</w:t>
      </w:r>
      <w:r w:rsidRPr="002D3BC6">
        <w:t>) set within larger 100m</w:t>
      </w:r>
      <w:r w:rsidRPr="002D3BC6">
        <w:rPr>
          <w:vertAlign w:val="superscript"/>
        </w:rPr>
        <w:t>2</w:t>
      </w:r>
      <w:r w:rsidRPr="002D3BC6">
        <w:t xml:space="preserve"> plots. All plants within the 100m</w:t>
      </w:r>
      <w:r w:rsidRPr="002D3BC6">
        <w:rPr>
          <w:vertAlign w:val="superscript"/>
        </w:rPr>
        <w:t>2</w:t>
      </w:r>
      <w:r w:rsidRPr="002D3BC6">
        <w:t xml:space="preserve"> plot had a 0.82 m diameter hoop placed around it to determine plant cover and berry abundance. Each hoop represented ~0.5% of the 100 m</w:t>
      </w:r>
      <w:r w:rsidRPr="002D3BC6">
        <w:rPr>
          <w:vertAlign w:val="superscript"/>
        </w:rPr>
        <w:t>2</w:t>
      </w:r>
      <w:r w:rsidRPr="002D3BC6">
        <w:t xml:space="preserve"> plot, allowing for extrapolation of berry abundance to the 100 m</w:t>
      </w:r>
      <w:r w:rsidRPr="002D3BC6">
        <w:rPr>
          <w:vertAlign w:val="superscript"/>
        </w:rPr>
        <w:t xml:space="preserve">2 </w:t>
      </w:r>
      <w:r w:rsidRPr="002D3BC6">
        <w:t>plot level, based on species cover within the 100 m</w:t>
      </w:r>
      <w:r w:rsidRPr="002D3BC6">
        <w:rPr>
          <w:vertAlign w:val="superscript"/>
        </w:rPr>
        <w:t xml:space="preserve">2 </w:t>
      </w:r>
      <w:r w:rsidRPr="002D3BC6">
        <w:t xml:space="preserve">plot. If the plant did not fill the entire hoop, then the number of berries counted was divided by the proportion of the hoop for which the plant covered (e.g., if 200 </w:t>
      </w:r>
      <w:r w:rsidRPr="002D3BC6">
        <w:lastRenderedPageBreak/>
        <w:t>berries were counted and the plant covered 60% of the hoop area, then there would be 200/0.60 = 333 berries/0.53 m</w:t>
      </w:r>
      <w:r w:rsidRPr="002D3BC6">
        <w:rPr>
          <w:vertAlign w:val="superscript"/>
        </w:rPr>
        <w:t>2</w:t>
      </w:r>
      <w:r w:rsidRPr="002D3BC6">
        <w:t xml:space="preserve">). Sometimes with </w:t>
      </w:r>
      <w:commentRangeStart w:id="7"/>
      <w:r w:rsidRPr="002D3BC6">
        <w:t xml:space="preserve">buffaloberry, </w:t>
      </w:r>
      <w:commentRangeEnd w:id="7"/>
      <w:r w:rsidR="000B44F8">
        <w:rPr>
          <w:rStyle w:val="CommentReference"/>
        </w:rPr>
        <w:commentReference w:id="7"/>
      </w:r>
      <w:r w:rsidRPr="002D3BC6">
        <w:t>when the plant was particularly productive, the top three representative branches were counted and then extrapolated to the total number of branches present within the hoop.</w:t>
      </w:r>
    </w:p>
    <w:p w14:paraId="651B40B4" w14:textId="77777777" w:rsidR="00F77BB9" w:rsidRDefault="00F77BB9" w:rsidP="00F77BB9">
      <w:pPr>
        <w:pStyle w:val="Heading3"/>
      </w:pPr>
      <w:r>
        <w:t>2.2. Statistical analysis</w:t>
      </w:r>
    </w:p>
    <w:p w14:paraId="618E2CDA" w14:textId="04AA8C26" w:rsidR="00F77BB9" w:rsidRPr="002D3BC6" w:rsidRDefault="00F77BB9" w:rsidP="00F77BB9">
      <w:r w:rsidRPr="00F77BB9">
        <w:t xml:space="preserve">We constructed models using a recursive partitioning method with the R </w:t>
      </w:r>
      <w:proofErr w:type="spellStart"/>
      <w:r w:rsidRPr="00F77BB9">
        <w:rPr>
          <w:rFonts w:ascii="Consolas" w:eastAsia="STXihei" w:hAnsi="Consolas" w:cs="Gautami"/>
        </w:rPr>
        <w:t>rpart</w:t>
      </w:r>
      <w:proofErr w:type="spellEnd"/>
      <w:r w:rsidRPr="00F77BB9">
        <w:t xml:space="preserve"> package (</w:t>
      </w:r>
      <w:proofErr w:type="spellStart"/>
      <w:r w:rsidRPr="00F77BB9">
        <w:t>Therneau</w:t>
      </w:r>
      <w:proofErr w:type="spellEnd"/>
      <w:r w:rsidRPr="00F77BB9">
        <w:t xml:space="preserve"> and Atkinson 2023) with default settings (</w:t>
      </w:r>
      <w:r w:rsidRPr="00F77BB9">
        <w:rPr>
          <w:i/>
          <w:iCs/>
        </w:rPr>
        <w:t xml:space="preserve">p </w:t>
      </w:r>
      <w:r w:rsidRPr="00F77BB9">
        <w:t>&lt; 0.01) in three key zones - the ESSF, ICH, and SBS. One model was generated for each response variable (huckleberry plant cover and berry abundance) incorporating all predictor variables (</w:t>
      </w:r>
      <w:r w:rsidRPr="00F77BB9">
        <w:rPr>
          <w:i/>
          <w:iCs/>
        </w:rPr>
        <w:t>n=</w:t>
      </w:r>
      <w:r w:rsidRPr="00F77BB9">
        <w:t xml:space="preserve">744) for </w:t>
      </w:r>
      <w:commentRangeStart w:id="8"/>
      <w:commentRangeStart w:id="9"/>
      <w:commentRangeStart w:id="10"/>
      <w:r w:rsidRPr="00F77BB9">
        <w:t xml:space="preserve">each of the three key zones (Tables 1 and 2). </w:t>
      </w:r>
      <w:commentRangeEnd w:id="8"/>
      <w:r w:rsidR="006303AE">
        <w:rPr>
          <w:rStyle w:val="CommentReference"/>
        </w:rPr>
        <w:commentReference w:id="8"/>
      </w:r>
      <w:commentRangeEnd w:id="9"/>
      <w:r w:rsidR="006303AE">
        <w:rPr>
          <w:rStyle w:val="CommentReference"/>
        </w:rPr>
        <w:commentReference w:id="9"/>
      </w:r>
      <w:commentRangeEnd w:id="10"/>
      <w:r w:rsidR="00240AED">
        <w:rPr>
          <w:rStyle w:val="CommentReference"/>
        </w:rPr>
        <w:commentReference w:id="10"/>
      </w:r>
      <w:r w:rsidRPr="00F77BB9">
        <w:t>See the</w:t>
      </w:r>
      <w:commentRangeStart w:id="11"/>
      <w:r w:rsidRPr="00F77BB9">
        <w:t xml:space="preserve"> Addendum </w:t>
      </w:r>
      <w:commentRangeEnd w:id="11"/>
      <w:r w:rsidR="00EC523C">
        <w:rPr>
          <w:rStyle w:val="CommentReference"/>
        </w:rPr>
        <w:commentReference w:id="11"/>
      </w:r>
      <w:r w:rsidRPr="00F77BB9">
        <w:t>for details on the variables included in the models.</w:t>
      </w:r>
    </w:p>
    <w:p w14:paraId="5266E38E" w14:textId="265BA3E1" w:rsidR="00F77BB9" w:rsidRPr="00FF60AD" w:rsidRDefault="00F77BB9" w:rsidP="00BE4CF0">
      <w:pPr>
        <w:rPr>
          <w:rFonts w:ascii="Arial" w:hAnsi="Arial" w:cs="Arial"/>
          <w:sz w:val="20"/>
          <w:szCs w:val="20"/>
        </w:rPr>
      </w:pPr>
      <w:r w:rsidRPr="002D3BC6">
        <w:t xml:space="preserve">Decision trees representing each model were generated using the </w:t>
      </w:r>
      <w:proofErr w:type="spellStart"/>
      <w:proofErr w:type="gramStart"/>
      <w:r w:rsidRPr="002D3BC6">
        <w:t>rpart.plot</w:t>
      </w:r>
      <w:proofErr w:type="spellEnd"/>
      <w:proofErr w:type="gramEnd"/>
      <w:r w:rsidRPr="002D3BC6">
        <w:rPr>
          <w:sz w:val="22"/>
          <w:szCs w:val="22"/>
        </w:rPr>
        <w:t xml:space="preserve"> </w:t>
      </w:r>
      <w:r w:rsidRPr="002D3BC6">
        <w:t>package (</w:t>
      </w:r>
      <w:proofErr w:type="spellStart"/>
      <w:r w:rsidRPr="002D3BC6">
        <w:t>Milborrow</w:t>
      </w:r>
      <w:proofErr w:type="spellEnd"/>
      <w:r w:rsidRPr="002D3BC6">
        <w:t xml:space="preserve">, 2024). The </w:t>
      </w:r>
      <w:proofErr w:type="spellStart"/>
      <w:r w:rsidRPr="002D3BC6">
        <w:t>rpart</w:t>
      </w:r>
      <w:proofErr w:type="spellEnd"/>
      <w:r w:rsidRPr="002D3BC6">
        <w:t xml:space="preserve"> analysis identifies the predictor variables that best explain the response (i.e. buffaloberry cover or berry abundance). The decision tree first splits the tree into two “branches”. The variable associated with the first split in the tree is the predictor variable that is best correlated with the variation in the response variable.</w:t>
      </w:r>
      <w:r>
        <w:t xml:space="preserve"> </w:t>
      </w:r>
      <w:r w:rsidRPr="002D3BC6">
        <w:t>Each binary split maximizes the between-branch sums of squares (or equivalently minimizes the pooled within-branch sums of squares) of the dependent variable. The optimal split is determined for all predictor variables and the one that yields the best separation becomes the first split. The process then repeats for each subsequent tree branch, calculating further subsets of the data until no appreciable improvement in sums of squares can be made.</w:t>
      </w:r>
    </w:p>
    <w:p w14:paraId="730076F9" w14:textId="205DBEE6" w:rsidR="00EA34BD" w:rsidRPr="004D6508" w:rsidRDefault="004F7423" w:rsidP="004D6508">
      <w:pPr>
        <w:pStyle w:val="Heading1"/>
      </w:pPr>
      <w:r w:rsidRPr="004D6508">
        <w:t xml:space="preserve">3. </w:t>
      </w:r>
      <w:r w:rsidR="00EA34BD" w:rsidRPr="004D6508">
        <w:t>RESULTS</w:t>
      </w:r>
    </w:p>
    <w:p w14:paraId="7E410EEC" w14:textId="04982778" w:rsidR="008E32EF" w:rsidRPr="00711695" w:rsidRDefault="004F7423" w:rsidP="000E5BF4">
      <w:pPr>
        <w:pStyle w:val="Heading2"/>
      </w:pPr>
      <w:r>
        <w:t xml:space="preserve">3.1. </w:t>
      </w:r>
      <w:r w:rsidR="008E32EF" w:rsidRPr="00711695">
        <w:t>ESSF</w:t>
      </w:r>
      <w:r w:rsidR="00160B84" w:rsidRPr="00711695">
        <w:t xml:space="preserve"> Zone</w:t>
      </w:r>
    </w:p>
    <w:p w14:paraId="2F0B3291" w14:textId="1FFE6B88" w:rsidR="00AA6C3A" w:rsidRPr="00930174" w:rsidRDefault="00EC2B0A" w:rsidP="00963E95">
      <w:r w:rsidRPr="00930174">
        <w:t xml:space="preserve">The </w:t>
      </w:r>
      <w:r w:rsidR="00C657C2" w:rsidRPr="00930174">
        <w:t xml:space="preserve">best </w:t>
      </w:r>
      <w:r w:rsidR="00912CD4" w:rsidRPr="00930174">
        <w:t xml:space="preserve">sites </w:t>
      </w:r>
      <w:r w:rsidR="002B0248" w:rsidRPr="00930174">
        <w:t xml:space="preserve">for huckleberry cover and berry abundance in the ESSF </w:t>
      </w:r>
      <w:r w:rsidR="00912CD4" w:rsidRPr="00930174">
        <w:t xml:space="preserve">were open </w:t>
      </w:r>
      <w:r w:rsidR="003A6076" w:rsidRPr="00930174">
        <w:t xml:space="preserve">canopy </w:t>
      </w:r>
      <w:r w:rsidR="00912CD4" w:rsidRPr="00930174">
        <w:t>(&lt;35% canopy</w:t>
      </w:r>
      <w:r w:rsidR="002B0248" w:rsidRPr="00930174">
        <w:t xml:space="preserve"> cover</w:t>
      </w:r>
      <w:r w:rsidR="00912CD4" w:rsidRPr="00930174">
        <w:t>)</w:t>
      </w:r>
      <w:r w:rsidR="00D86D77">
        <w:t>,</w:t>
      </w:r>
      <w:r w:rsidR="00F515FA" w:rsidRPr="00930174">
        <w:t xml:space="preserve"> </w:t>
      </w:r>
      <w:r w:rsidR="00912CD4" w:rsidRPr="00930174">
        <w:t>logged,</w:t>
      </w:r>
      <w:r w:rsidR="00CE4F2D" w:rsidRPr="00930174">
        <w:t xml:space="preserve"> </w:t>
      </w:r>
      <w:r w:rsidR="00275F8F" w:rsidRPr="00930174">
        <w:t>sloping sites</w:t>
      </w:r>
      <w:r w:rsidR="00912CD4" w:rsidRPr="00930174">
        <w:t xml:space="preserve"> </w:t>
      </w:r>
      <w:r w:rsidR="00CE4F2D" w:rsidRPr="00930174">
        <w:t>found between 1700-1800m as</w:t>
      </w:r>
      <w:r w:rsidR="00EA7FA7" w:rsidRPr="00930174">
        <w:t>l</w:t>
      </w:r>
      <w:r w:rsidR="006D1929">
        <w:t xml:space="preserve">. </w:t>
      </w:r>
      <w:r w:rsidR="00D86D77">
        <w:t xml:space="preserve">Model results </w:t>
      </w:r>
      <w:r w:rsidR="004C6DE0">
        <w:t>indicated</w:t>
      </w:r>
      <w:r w:rsidR="00D86D77">
        <w:t xml:space="preserve"> four primary variant groups within the ESSF zone</w:t>
      </w:r>
      <w:r w:rsidR="006D1929">
        <w:t xml:space="preserve">. </w:t>
      </w:r>
      <w:commentRangeStart w:id="12"/>
      <w:r w:rsidR="004037CD" w:rsidRPr="00930174">
        <w:t>In logged sites</w:t>
      </w:r>
      <w:r w:rsidR="000B4303" w:rsidRPr="00930174">
        <w:t xml:space="preserve"> </w:t>
      </w:r>
      <w:r w:rsidR="00275F8F" w:rsidRPr="00930174">
        <w:t xml:space="preserve">where </w:t>
      </w:r>
      <w:r w:rsidR="00275F8F">
        <w:t>the</w:t>
      </w:r>
      <w:r w:rsidR="00E4341A">
        <w:t xml:space="preserve"> maximum temperature in January in the current year (</w:t>
      </w:r>
      <w:r w:rsidR="00C91B97" w:rsidRPr="00930174">
        <w:t>Tmax01</w:t>
      </w:r>
      <w:r w:rsidR="00E4341A">
        <w:t>)</w:t>
      </w:r>
      <w:r w:rsidR="00C91B97" w:rsidRPr="00930174">
        <w:t xml:space="preserve"> was &gt;=-4.2</w:t>
      </w:r>
      <w:r w:rsidR="00C91B97" w:rsidRPr="00930174">
        <w:rPr>
          <w:vertAlign w:val="superscript"/>
        </w:rPr>
        <w:t>o</w:t>
      </w:r>
      <w:r w:rsidR="00C91B97" w:rsidRPr="00930174">
        <w:t>C</w:t>
      </w:r>
      <w:r w:rsidR="00275F8F">
        <w:t xml:space="preserve"> </w:t>
      </w:r>
      <w:r w:rsidR="0085764C">
        <w:t xml:space="preserve">(i.e. a warmer January) </w:t>
      </w:r>
      <w:r w:rsidR="00C91B97" w:rsidRPr="00930174">
        <w:t>c</w:t>
      </w:r>
      <w:r w:rsidR="00B173A4" w:rsidRPr="00930174">
        <w:t>over was greater in the Group</w:t>
      </w:r>
      <w:r w:rsidR="005462C8" w:rsidRPr="00930174">
        <w:t xml:space="preserve"> 1</w:t>
      </w:r>
      <w:r w:rsidR="009A2F28" w:rsidRPr="00930174">
        <w:rPr>
          <w:rStyle w:val="FootnoteReference"/>
        </w:rPr>
        <w:footnoteReference w:id="6"/>
      </w:r>
      <w:r w:rsidR="005462C8" w:rsidRPr="00930174">
        <w:t xml:space="preserve"> BEC units</w:t>
      </w:r>
      <w:r w:rsidR="00DA5E97" w:rsidRPr="00930174">
        <w:t xml:space="preserve"> compared to Group 2</w:t>
      </w:r>
      <w:r w:rsidR="00167B00" w:rsidRPr="00930174">
        <w:rPr>
          <w:rStyle w:val="FootnoteReference"/>
        </w:rPr>
        <w:footnoteReference w:id="7"/>
      </w:r>
      <w:r w:rsidR="00547B1F" w:rsidRPr="00930174">
        <w:t xml:space="preserve"> BEC units</w:t>
      </w:r>
      <w:r w:rsidR="006D1929">
        <w:t xml:space="preserve">. </w:t>
      </w:r>
      <w:r w:rsidR="001A0FED" w:rsidRPr="00930174">
        <w:t xml:space="preserve">Berry </w:t>
      </w:r>
      <w:r w:rsidR="00505F68" w:rsidRPr="00930174">
        <w:t>abundanc</w:t>
      </w:r>
      <w:r w:rsidR="002D280D" w:rsidRPr="00930174">
        <w:t>e was positively correlated with huckleberry plant cover</w:t>
      </w:r>
      <w:r w:rsidR="00EB21F9">
        <w:t xml:space="preserve"> (Table 4)</w:t>
      </w:r>
      <w:r w:rsidR="00687C1F" w:rsidRPr="00930174">
        <w:t>, v</w:t>
      </w:r>
      <w:r w:rsidR="00285690" w:rsidRPr="00930174">
        <w:t>aried</w:t>
      </w:r>
      <w:r w:rsidR="00C51F1D" w:rsidRPr="00930174">
        <w:t xml:space="preserve"> considerably </w:t>
      </w:r>
      <w:r w:rsidR="0055652B" w:rsidRPr="00930174">
        <w:t>by</w:t>
      </w:r>
      <w:r w:rsidR="00C51F1D" w:rsidRPr="00930174">
        <w:t xml:space="preserve"> BEC units </w:t>
      </w:r>
      <w:r w:rsidR="002B0248" w:rsidRPr="00930174">
        <w:t xml:space="preserve">and </w:t>
      </w:r>
      <w:r w:rsidR="00C51F1D" w:rsidRPr="00930174">
        <w:t xml:space="preserve">was </w:t>
      </w:r>
      <w:r w:rsidR="00CE7DA1" w:rsidRPr="00930174">
        <w:t xml:space="preserve">greater in Group </w:t>
      </w:r>
      <w:r w:rsidR="00E84354" w:rsidRPr="00930174">
        <w:t>3</w:t>
      </w:r>
      <w:r w:rsidR="00317A6F" w:rsidRPr="00930174">
        <w:rPr>
          <w:rStyle w:val="FootnoteReference"/>
        </w:rPr>
        <w:footnoteReference w:id="8"/>
      </w:r>
      <w:r w:rsidR="00F9458E" w:rsidRPr="00930174">
        <w:t xml:space="preserve"> vs G</w:t>
      </w:r>
      <w:r w:rsidR="00E84354" w:rsidRPr="00930174">
        <w:t>roup 4</w:t>
      </w:r>
      <w:r w:rsidR="009461EE" w:rsidRPr="00930174">
        <w:rPr>
          <w:rStyle w:val="FootnoteReference"/>
        </w:rPr>
        <w:footnoteReference w:id="9"/>
      </w:r>
      <w:r w:rsidR="00E84354" w:rsidRPr="00930174">
        <w:t xml:space="preserve"> BEC units</w:t>
      </w:r>
      <w:r w:rsidR="006D1929">
        <w:t xml:space="preserve">. </w:t>
      </w:r>
      <w:r w:rsidR="005B2535" w:rsidRPr="00930174">
        <w:t xml:space="preserve">In Group 4 BEC units </w:t>
      </w:r>
      <w:r w:rsidR="00F9458E" w:rsidRPr="00930174">
        <w:t xml:space="preserve">berry </w:t>
      </w:r>
      <w:r w:rsidR="005B2535" w:rsidRPr="00930174">
        <w:t>abundance was greater in logged sites</w:t>
      </w:r>
      <w:r w:rsidR="006D1929">
        <w:t xml:space="preserve">. </w:t>
      </w:r>
      <w:r w:rsidR="009D19DE" w:rsidRPr="00930174">
        <w:t xml:space="preserve">In Group 3 BEC units berry abundance </w:t>
      </w:r>
      <w:r w:rsidR="002B0248" w:rsidRPr="00930174">
        <w:t xml:space="preserve">was </w:t>
      </w:r>
      <w:r w:rsidR="0030020F" w:rsidRPr="00930174">
        <w:t>impacted by climatic conditions in previous</w:t>
      </w:r>
      <w:r w:rsidR="00E952EE" w:rsidRPr="00930174">
        <w:t xml:space="preserve"> years</w:t>
      </w:r>
      <w:r w:rsidR="0055652B" w:rsidRPr="00930174">
        <w:t>.</w:t>
      </w:r>
      <w:commentRangeEnd w:id="12"/>
      <w:r w:rsidR="000E5BC3">
        <w:rPr>
          <w:rStyle w:val="CommentReference"/>
        </w:rPr>
        <w:commentReference w:id="12"/>
      </w:r>
    </w:p>
    <w:p w14:paraId="203F8E19" w14:textId="370F116D" w:rsidR="00C51BC7" w:rsidRPr="00711695" w:rsidRDefault="004F7423" w:rsidP="000E5BF4">
      <w:pPr>
        <w:pStyle w:val="Heading2"/>
        <w:rPr>
          <w:rFonts w:eastAsia="Times New Roman"/>
        </w:rPr>
      </w:pPr>
      <w:r>
        <w:rPr>
          <w:rFonts w:eastAsia="Times New Roman"/>
        </w:rPr>
        <w:lastRenderedPageBreak/>
        <w:t xml:space="preserve">3.2. </w:t>
      </w:r>
      <w:r w:rsidR="00C51BC7" w:rsidRPr="00711695">
        <w:rPr>
          <w:rFonts w:eastAsia="Times New Roman"/>
        </w:rPr>
        <w:t xml:space="preserve">ICH </w:t>
      </w:r>
      <w:r w:rsidR="002225FB" w:rsidRPr="00711695">
        <w:rPr>
          <w:rFonts w:eastAsia="Times New Roman"/>
        </w:rPr>
        <w:t>Zone</w:t>
      </w:r>
    </w:p>
    <w:p w14:paraId="6B154B22" w14:textId="5B988BF7" w:rsidR="002A46E5" w:rsidRPr="00E071F7" w:rsidRDefault="002A46E5" w:rsidP="00D564C9">
      <w:pPr>
        <w:rPr>
          <w:highlight w:val="yellow"/>
        </w:rPr>
      </w:pPr>
      <w:r>
        <w:t>C</w:t>
      </w:r>
      <w:r w:rsidRPr="00A038DF">
        <w:t xml:space="preserve">over and </w:t>
      </w:r>
      <w:r>
        <w:t>abundance</w:t>
      </w:r>
      <w:r w:rsidRPr="00A038DF">
        <w:t xml:space="preserve"> were </w:t>
      </w:r>
      <w:r>
        <w:t xml:space="preserve">greatest </w:t>
      </w:r>
      <w:commentRangeStart w:id="13"/>
      <w:r>
        <w:t>in inclined sites</w:t>
      </w:r>
      <w:commentRangeEnd w:id="13"/>
      <w:r w:rsidR="000E5BC3">
        <w:rPr>
          <w:rStyle w:val="CommentReference"/>
        </w:rPr>
        <w:commentReference w:id="13"/>
      </w:r>
      <w:r>
        <w:t>, open areas with less canopy cover</w:t>
      </w:r>
      <w:r w:rsidR="00B66B34">
        <w:t>,</w:t>
      </w:r>
      <w:r>
        <w:t xml:space="preserve"> logged sites, </w:t>
      </w:r>
      <w:commentRangeStart w:id="14"/>
      <w:r>
        <w:t>higher elevations</w:t>
      </w:r>
      <w:commentRangeEnd w:id="14"/>
      <w:r w:rsidR="000E5BC3">
        <w:rPr>
          <w:rStyle w:val="CommentReference"/>
        </w:rPr>
        <w:commentReference w:id="14"/>
      </w:r>
      <w:r>
        <w:t xml:space="preserve">, more southerly locations and in sites that generally experience cooler </w:t>
      </w:r>
      <w:r w:rsidR="00995B23" w:rsidRPr="00A038DF">
        <w:t>moister</w:t>
      </w:r>
      <w:r w:rsidR="00995B23">
        <w:t xml:space="preserve"> weather</w:t>
      </w:r>
      <w:r>
        <w:t xml:space="preserve"> </w:t>
      </w:r>
      <w:r w:rsidRPr="00A2726D">
        <w:t>condition</w:t>
      </w:r>
      <w:r w:rsidR="006D1929">
        <w:t xml:space="preserve">. </w:t>
      </w:r>
      <w:r>
        <w:t xml:space="preserve">Cover was greater in logged sites in areas that generally experience moister cooler May conditions </w:t>
      </w:r>
      <w:r w:rsidR="00B66B34">
        <w:t xml:space="preserve">and </w:t>
      </w:r>
      <w:r>
        <w:t>where June the previous year had been warmer</w:t>
      </w:r>
      <w:r w:rsidR="006D1929">
        <w:t xml:space="preserve">. </w:t>
      </w:r>
      <w:r>
        <w:t>In logged sites</w:t>
      </w:r>
      <w:ins w:id="15" w:author="Skaien, Cora WLRS:EX" w:date="2025-05-09T08:30:00Z" w16du:dateUtc="2025-05-09T15:30:00Z">
        <w:r w:rsidR="000E5BC3">
          <w:t>,</w:t>
        </w:r>
      </w:ins>
      <w:r>
        <w:t xml:space="preserve"> % canopy cover had little impact on berry abundance</w:t>
      </w:r>
      <w:r w:rsidR="006D1929">
        <w:t xml:space="preserve">. </w:t>
      </w:r>
      <w:r>
        <w:t xml:space="preserve">Berry abundance was greater </w:t>
      </w:r>
      <w:r w:rsidRPr="00EE17DC">
        <w:t>where there had been more May precipitation the previous year</w:t>
      </w:r>
      <w:r w:rsidR="006D1929">
        <w:t xml:space="preserve">. </w:t>
      </w:r>
      <w:r w:rsidRPr="00EE17DC">
        <w:t xml:space="preserve">In the sites </w:t>
      </w:r>
      <w:r>
        <w:t>that had</w:t>
      </w:r>
      <w:r w:rsidRPr="00EE17DC">
        <w:t xml:space="preserve"> less precipitation</w:t>
      </w:r>
      <w:r>
        <w:t xml:space="preserve"> the previous </w:t>
      </w:r>
      <w:r w:rsidRPr="00EE17DC">
        <w:t xml:space="preserve">May, </w:t>
      </w:r>
      <w:r>
        <w:t xml:space="preserve">berry </w:t>
      </w:r>
      <w:r w:rsidRPr="00EE17DC">
        <w:t xml:space="preserve">abundance was greater where </w:t>
      </w:r>
      <w:r>
        <w:t xml:space="preserve">overall that </w:t>
      </w:r>
      <w:r w:rsidRPr="00EE17DC">
        <w:t xml:space="preserve">spring had been </w:t>
      </w:r>
      <w:r>
        <w:t>moister and cooler</w:t>
      </w:r>
      <w:r w:rsidR="007C350F">
        <w:t>.</w:t>
      </w:r>
    </w:p>
    <w:p w14:paraId="658E931D" w14:textId="057C6532" w:rsidR="00287473" w:rsidRPr="00711695" w:rsidRDefault="004F7423" w:rsidP="000E5BF4">
      <w:pPr>
        <w:pStyle w:val="Heading2"/>
        <w:rPr>
          <w:rFonts w:eastAsia="Times New Roman"/>
        </w:rPr>
      </w:pPr>
      <w:r>
        <w:rPr>
          <w:rFonts w:eastAsia="Times New Roman"/>
        </w:rPr>
        <w:t xml:space="preserve">3.3. </w:t>
      </w:r>
      <w:r w:rsidR="00287473" w:rsidRPr="00711695">
        <w:rPr>
          <w:rFonts w:eastAsia="Times New Roman"/>
        </w:rPr>
        <w:t xml:space="preserve">SBS </w:t>
      </w:r>
      <w:r w:rsidR="00E71FEC" w:rsidRPr="00711695">
        <w:rPr>
          <w:rFonts w:eastAsia="Times New Roman"/>
        </w:rPr>
        <w:t>Zone</w:t>
      </w:r>
    </w:p>
    <w:p w14:paraId="78D1640E" w14:textId="77BA720F" w:rsidR="00114DB8" w:rsidRPr="00711695" w:rsidRDefault="00114DB8" w:rsidP="00963E95">
      <w:r w:rsidRPr="00467D87">
        <w:t>The sites sampled in the SBS were almost all forested and featured low plant cover and berry abundance</w:t>
      </w:r>
      <w:ins w:id="16" w:author="Skaien, Cora WLRS:EX" w:date="2025-05-09T08:31:00Z" w16du:dateUtc="2025-05-09T15:31:00Z">
        <w:r w:rsidR="003529F6">
          <w:t>,</w:t>
        </w:r>
      </w:ins>
      <w:r w:rsidRPr="00467D87">
        <w:t xml:space="preserve"> limiting conclusions</w:t>
      </w:r>
      <w:r w:rsidR="006D1929">
        <w:t xml:space="preserve">. </w:t>
      </w:r>
      <w:r w:rsidRPr="00467D87">
        <w:t>Huckleberry cover and berry abundance were generally greater where conditions were cooler and moister</w:t>
      </w:r>
      <w:ins w:id="17" w:author="Skaien, Cora WLRS:EX" w:date="2025-05-09T09:13:00Z" w16du:dateUtc="2025-05-09T16:13:00Z">
        <w:r w:rsidR="00AF7926">
          <w:t>,</w:t>
        </w:r>
      </w:ins>
      <w:del w:id="18" w:author="Skaien, Cora WLRS:EX" w:date="2025-05-09T09:13:00Z" w16du:dateUtc="2025-05-09T16:13:00Z">
        <w:r w:rsidRPr="00467D87" w:rsidDel="00AF7926">
          <w:delText xml:space="preserve"> –</w:delText>
        </w:r>
      </w:del>
      <w:r w:rsidRPr="00467D87">
        <w:t xml:space="preserve"> i.e. at higher elevations and also greater in more southern locations</w:t>
      </w:r>
      <w:r w:rsidR="006D1929">
        <w:t xml:space="preserve">. </w:t>
      </w:r>
      <w:r w:rsidRPr="00467D87">
        <w:t>Cover was somewhat greater in sites that had received more snow in the previous September</w:t>
      </w:r>
      <w:r w:rsidR="006D1929">
        <w:t xml:space="preserve">. </w:t>
      </w:r>
      <w:r w:rsidRPr="00467D87">
        <w:t>Berry production was greater where huckleberry cover was greater and on cooler aspects and where there had been higher maximum temperatures in December of the current year</w:t>
      </w:r>
      <w:r w:rsidR="00566217" w:rsidRPr="00566217">
        <w:t>.</w:t>
      </w:r>
    </w:p>
    <w:p w14:paraId="411B331C" w14:textId="55A35362" w:rsidR="00287473" w:rsidRPr="004D6508" w:rsidRDefault="004F7423" w:rsidP="004D6508">
      <w:pPr>
        <w:pStyle w:val="Heading1"/>
      </w:pPr>
      <w:r w:rsidRPr="004D6508">
        <w:t xml:space="preserve">4. </w:t>
      </w:r>
      <w:r w:rsidR="00484DFA" w:rsidRPr="004D6508">
        <w:t>CONCLUSIONS AND DISCUSSION</w:t>
      </w:r>
    </w:p>
    <w:p w14:paraId="772EB494" w14:textId="15A33A0A" w:rsidR="00DB1193" w:rsidRPr="002C709D" w:rsidRDefault="004F7423" w:rsidP="000E5BF4">
      <w:pPr>
        <w:pStyle w:val="Heading2"/>
        <w:rPr>
          <w:rFonts w:eastAsia="Times New Roman"/>
        </w:rPr>
      </w:pPr>
      <w:r>
        <w:rPr>
          <w:rFonts w:eastAsia="Times New Roman"/>
        </w:rPr>
        <w:t xml:space="preserve">4.1. </w:t>
      </w:r>
      <w:r w:rsidR="00BD385C">
        <w:rPr>
          <w:rFonts w:eastAsia="Times New Roman"/>
        </w:rPr>
        <w:t>Summary</w:t>
      </w:r>
    </w:p>
    <w:p w14:paraId="6838BDC1" w14:textId="03DEB80A" w:rsidR="00DB68CA" w:rsidRDefault="00BD385C" w:rsidP="000E5BF4">
      <w:r>
        <w:t>Overall, t</w:t>
      </w:r>
      <w:r w:rsidR="00DC04A6" w:rsidRPr="00327122">
        <w:t>he b</w:t>
      </w:r>
      <w:r w:rsidR="0054672F" w:rsidRPr="00327122">
        <w:t xml:space="preserve">est sites </w:t>
      </w:r>
      <w:r w:rsidR="00300B5D" w:rsidRPr="00327122">
        <w:t xml:space="preserve">for </w:t>
      </w:r>
      <w:r w:rsidR="002B4AE9">
        <w:t>huckleberry cover</w:t>
      </w:r>
      <w:r w:rsidR="00300B5D" w:rsidRPr="00327122">
        <w:t xml:space="preserve"> and berry production </w:t>
      </w:r>
      <w:r w:rsidR="00330909" w:rsidRPr="00327122">
        <w:t>were</w:t>
      </w:r>
      <w:r w:rsidR="0054672F" w:rsidRPr="00327122">
        <w:t xml:space="preserve"> in the ESSF</w:t>
      </w:r>
      <w:r>
        <w:t xml:space="preserve"> zone</w:t>
      </w:r>
      <w:r w:rsidR="00035211">
        <w:t xml:space="preserve">; next best sites were in the </w:t>
      </w:r>
      <w:r w:rsidR="00035211" w:rsidRPr="00035211">
        <w:t>ICH</w:t>
      </w:r>
      <w:r w:rsidR="00035211">
        <w:t xml:space="preserve"> with poorest sites being in the </w:t>
      </w:r>
      <w:r w:rsidR="00035211" w:rsidRPr="00035211">
        <w:t>SBS</w:t>
      </w:r>
      <w:r w:rsidR="00035211">
        <w:t xml:space="preserve"> zone</w:t>
      </w:r>
      <w:r w:rsidR="006D1929">
        <w:t xml:space="preserve">. </w:t>
      </w:r>
      <w:r w:rsidR="00AC46F7" w:rsidRPr="00327122">
        <w:t xml:space="preserve">Best </w:t>
      </w:r>
      <w:r w:rsidR="00DC04A6" w:rsidRPr="00327122">
        <w:t xml:space="preserve">berry </w:t>
      </w:r>
      <w:r w:rsidR="00AC46F7" w:rsidRPr="00327122">
        <w:t xml:space="preserve">production was </w:t>
      </w:r>
      <w:r w:rsidR="000569C0">
        <w:t xml:space="preserve">generally </w:t>
      </w:r>
      <w:r w:rsidR="00AC46F7" w:rsidRPr="00327122">
        <w:t xml:space="preserve">found in the sites with </w:t>
      </w:r>
      <w:r w:rsidR="00E53B01">
        <w:t xml:space="preserve">higher huckleberry cover and </w:t>
      </w:r>
      <w:r w:rsidR="00AC46F7" w:rsidRPr="00327122">
        <w:t>lower canopy cover</w:t>
      </w:r>
      <w:r w:rsidR="006D1929">
        <w:t xml:space="preserve">. </w:t>
      </w:r>
      <w:r w:rsidR="00AA5A0D">
        <w:t>L</w:t>
      </w:r>
      <w:r w:rsidR="00DC04A6" w:rsidRPr="00327122">
        <w:t>ogged sites</w:t>
      </w:r>
      <w:r w:rsidR="00AA5A0D">
        <w:t xml:space="preserve"> typically had lower canopy cover</w:t>
      </w:r>
      <w:r w:rsidR="0085764C">
        <w:t xml:space="preserve">. </w:t>
      </w:r>
      <w:r w:rsidR="00655DF4" w:rsidRPr="00467D87">
        <w:t>I</w:t>
      </w:r>
      <w:r w:rsidR="002E792F" w:rsidRPr="00F83B4B">
        <w:t>n the ESSF</w:t>
      </w:r>
      <w:ins w:id="19" w:author="Skaien, Cora WLRS:EX" w:date="2025-05-09T08:32:00Z" w16du:dateUtc="2025-05-09T15:32:00Z">
        <w:r w:rsidR="003529F6">
          <w:t>,</w:t>
        </w:r>
      </w:ins>
      <w:r w:rsidR="002E792F" w:rsidRPr="00F83B4B">
        <w:t xml:space="preserve"> </w:t>
      </w:r>
      <w:r w:rsidR="00A35117" w:rsidRPr="00467D87">
        <w:t>best sites were</w:t>
      </w:r>
      <w:r w:rsidR="002E792F" w:rsidRPr="00F83B4B">
        <w:t xml:space="preserve"> between 1700-1800m asl</w:t>
      </w:r>
      <w:r w:rsidR="006D1929">
        <w:t xml:space="preserve">. </w:t>
      </w:r>
      <w:r w:rsidR="00EE4ED3" w:rsidRPr="00467D87">
        <w:t xml:space="preserve">In the ICH </w:t>
      </w:r>
      <w:r w:rsidR="00C74742" w:rsidRPr="00467D87">
        <w:t xml:space="preserve">and SBS </w:t>
      </w:r>
      <w:r w:rsidR="008F2282" w:rsidRPr="00F83B4B">
        <w:t>best sites</w:t>
      </w:r>
      <w:r w:rsidR="00E43A76" w:rsidRPr="00F83B4B">
        <w:t xml:space="preserve"> were</w:t>
      </w:r>
      <w:r w:rsidR="008F2282" w:rsidRPr="00F83B4B">
        <w:t xml:space="preserve"> </w:t>
      </w:r>
      <w:r w:rsidR="00E43A76" w:rsidRPr="00F83B4B">
        <w:t xml:space="preserve">at </w:t>
      </w:r>
      <w:commentRangeStart w:id="20"/>
      <w:r w:rsidR="00E43A76" w:rsidRPr="00F83B4B">
        <w:t>higher elevations</w:t>
      </w:r>
      <w:commentRangeEnd w:id="20"/>
      <w:r w:rsidR="003529F6">
        <w:rPr>
          <w:rStyle w:val="CommentReference"/>
        </w:rPr>
        <w:commentReference w:id="20"/>
      </w:r>
      <w:r w:rsidR="00E26F1B" w:rsidRPr="00F83B4B">
        <w:t>,</w:t>
      </w:r>
      <w:r w:rsidR="00E43A76" w:rsidRPr="00F83B4B">
        <w:t xml:space="preserve"> in more southerly locations</w:t>
      </w:r>
      <w:r w:rsidR="006D1929">
        <w:t xml:space="preserve">. </w:t>
      </w:r>
      <w:r w:rsidR="00FD2D9C">
        <w:t>Weather</w:t>
      </w:r>
      <w:r w:rsidR="00FD2D9C" w:rsidRPr="00327122">
        <w:t xml:space="preserve"> conditions </w:t>
      </w:r>
      <w:r w:rsidR="00FD2D9C">
        <w:t>in previous years influenced</w:t>
      </w:r>
      <w:r w:rsidR="00FD2D9C" w:rsidRPr="00327122">
        <w:t xml:space="preserve"> huckleberr</w:t>
      </w:r>
      <w:r w:rsidR="00FD2D9C">
        <w:t xml:space="preserve">y </w:t>
      </w:r>
      <w:r w:rsidR="00FD2D9C" w:rsidRPr="00327122">
        <w:t>cover</w:t>
      </w:r>
      <w:r w:rsidR="00FD2D9C">
        <w:t xml:space="preserve"> and b</w:t>
      </w:r>
      <w:r w:rsidR="00FD2D9C" w:rsidRPr="00327122">
        <w:t xml:space="preserve">erry </w:t>
      </w:r>
      <w:r w:rsidR="00FD2D9C">
        <w:t>abundance</w:t>
      </w:r>
      <w:r w:rsidR="006D1929">
        <w:t xml:space="preserve">. </w:t>
      </w:r>
      <w:r w:rsidR="008E2C58" w:rsidRPr="00F83B4B">
        <w:t>These results</w:t>
      </w:r>
      <w:r w:rsidR="006F07E9" w:rsidRPr="00F83B4B">
        <w:t xml:space="preserve"> suggest </w:t>
      </w:r>
      <w:r w:rsidR="008E2C58" w:rsidRPr="00F83B4B">
        <w:t>huckleberry</w:t>
      </w:r>
      <w:r w:rsidR="006F07E9" w:rsidRPr="00F83B4B">
        <w:t xml:space="preserve"> is </w:t>
      </w:r>
      <w:r w:rsidR="00F83B4B" w:rsidRPr="00F83B4B">
        <w:t>well</w:t>
      </w:r>
      <w:r w:rsidR="006F07E9" w:rsidRPr="00F83B4B">
        <w:t xml:space="preserve"> adapted to </w:t>
      </w:r>
      <w:r w:rsidR="0085764C">
        <w:t>cooler</w:t>
      </w:r>
      <w:ins w:id="21" w:author="Skaien, Cora WLRS:EX" w:date="2025-05-09T08:35:00Z" w16du:dateUtc="2025-05-09T15:35:00Z">
        <w:r w:rsidR="00F33BEB">
          <w:t>,</w:t>
        </w:r>
      </w:ins>
      <w:r w:rsidR="0085764C">
        <w:t xml:space="preserve"> </w:t>
      </w:r>
      <w:commentRangeStart w:id="22"/>
      <w:r w:rsidR="0085764C">
        <w:t>moist</w:t>
      </w:r>
      <w:ins w:id="23" w:author="Skaien, Cora WLRS:EX" w:date="2025-05-09T08:35:00Z" w16du:dateUtc="2025-05-09T15:35:00Z">
        <w:r w:rsidR="00F33BEB">
          <w:t>er</w:t>
        </w:r>
      </w:ins>
      <w:del w:id="24" w:author="Skaien, Cora WLRS:EX" w:date="2025-05-09T08:35:00Z" w16du:dateUtc="2025-05-09T15:35:00Z">
        <w:r w:rsidR="0085764C" w:rsidDel="00F33BEB">
          <w:delText>ure</w:delText>
        </w:r>
      </w:del>
      <w:commentRangeEnd w:id="22"/>
      <w:r w:rsidR="000B61F7">
        <w:rPr>
          <w:rStyle w:val="CommentReference"/>
        </w:rPr>
        <w:commentReference w:id="22"/>
      </w:r>
      <w:r w:rsidR="0085764C">
        <w:t xml:space="preserve"> </w:t>
      </w:r>
      <w:r w:rsidR="007C350F" w:rsidRPr="00F83B4B">
        <w:t>climatic conditions</w:t>
      </w:r>
      <w:r w:rsidR="007C350F">
        <w:t xml:space="preserve"> </w:t>
      </w:r>
      <w:r w:rsidR="0085764C" w:rsidRPr="00F83B4B">
        <w:t>typical of the ESSF</w:t>
      </w:r>
      <w:r w:rsidR="00815E9C">
        <w:t>,</w:t>
      </w:r>
      <w:r w:rsidR="0085764C">
        <w:t xml:space="preserve"> </w:t>
      </w:r>
      <w:ins w:id="25" w:author="Skaien, Cora WLRS:EX" w:date="2025-05-09T08:33:00Z" w16du:dateUtc="2025-05-09T15:33:00Z">
        <w:r w:rsidR="000B61F7">
          <w:t xml:space="preserve">and </w:t>
        </w:r>
      </w:ins>
      <w:r w:rsidR="00637D15" w:rsidRPr="00F83B4B">
        <w:t xml:space="preserve">higher elevation ICH and SBS </w:t>
      </w:r>
      <w:r w:rsidR="006F07E9" w:rsidRPr="00F83B4B">
        <w:t>zone</w:t>
      </w:r>
      <w:r w:rsidR="00F94C1D" w:rsidRPr="00F83B4B">
        <w:t xml:space="preserve"> sites</w:t>
      </w:r>
      <w:r w:rsidR="006D1929">
        <w:t xml:space="preserve">. </w:t>
      </w:r>
      <w:r w:rsidR="007C350F">
        <w:t>S</w:t>
      </w:r>
      <w:r w:rsidR="0085764C">
        <w:t>evere cold winters temperature were detrimental</w:t>
      </w:r>
      <w:r w:rsidR="00D15F46">
        <w:t xml:space="preserve"> to berry production</w:t>
      </w:r>
      <w:ins w:id="26" w:author="Skaien, Cora WLRS:EX" w:date="2025-05-09T08:33:00Z" w16du:dateUtc="2025-05-09T15:33:00Z">
        <w:r w:rsidR="000B61F7">
          <w:t xml:space="preserve"> in all BEC units</w:t>
        </w:r>
      </w:ins>
      <w:r w:rsidR="0085764C">
        <w:t>.</w:t>
      </w:r>
    </w:p>
    <w:p w14:paraId="72E57DFA" w14:textId="57564CF6" w:rsidR="00DC22EB" w:rsidRDefault="00E26F8A" w:rsidP="00BF4FAF">
      <w:pPr>
        <w:rPr>
          <w:rStyle w:val="cf01"/>
          <w:rFonts w:asciiTheme="minorHAnsi" w:hAnsiTheme="minorHAnsi"/>
          <w:sz w:val="24"/>
          <w:szCs w:val="24"/>
        </w:rPr>
      </w:pPr>
      <w:r>
        <w:t>These r</w:t>
      </w:r>
      <w:r w:rsidRPr="00E26F8A">
        <w:t>esults</w:t>
      </w:r>
      <w:r>
        <w:t xml:space="preserve">, however, are constrained to </w:t>
      </w:r>
      <w:r w:rsidRPr="00E26F8A">
        <w:t>the years sampled</w:t>
      </w:r>
      <w:r w:rsidR="00DB68CA" w:rsidRPr="00DB68CA">
        <w:t xml:space="preserve"> </w:t>
      </w:r>
      <w:r w:rsidR="00DB68CA">
        <w:t>(</w:t>
      </w:r>
      <w:r w:rsidR="00DB68CA" w:rsidRPr="00E26F8A">
        <w:t>only done in one year for each site</w:t>
      </w:r>
      <w:r w:rsidR="00DB68CA">
        <w:t>)</w:t>
      </w:r>
      <w:r>
        <w:t xml:space="preserve"> and </w:t>
      </w:r>
      <w:r w:rsidRPr="00E26F8A">
        <w:t xml:space="preserve">the sites sampled </w:t>
      </w:r>
      <w:r>
        <w:t>(</w:t>
      </w:r>
      <w:r w:rsidRPr="00E26F8A">
        <w:t>a subset of the possible sites in each subzone and a subset of the subzones in each zone</w:t>
      </w:r>
      <w:r>
        <w:t>)</w:t>
      </w:r>
      <w:r w:rsidR="006D1929">
        <w:t xml:space="preserve">. </w:t>
      </w:r>
      <w:r w:rsidR="00DB68CA">
        <w:t>Another caveat is the limitation of information regarding</w:t>
      </w:r>
      <w:r w:rsidRPr="00E26F8A">
        <w:t xml:space="preserve"> details on history and nature</w:t>
      </w:r>
      <w:r w:rsidR="00DB68CA">
        <w:t xml:space="preserve"> of “logged” vs “unlogged” sites which may include a range of conditions</w:t>
      </w:r>
      <w:r w:rsidRPr="00E26F8A">
        <w:t>.</w:t>
      </w:r>
    </w:p>
    <w:p w14:paraId="28649C1A" w14:textId="3B763073" w:rsidR="00F21DFF" w:rsidRPr="00B47D2B" w:rsidRDefault="004F7423" w:rsidP="000E5BF4">
      <w:pPr>
        <w:pStyle w:val="Heading3"/>
        <w:rPr>
          <w:lang w:val="en-US"/>
        </w:rPr>
      </w:pPr>
      <w:r>
        <w:rPr>
          <w:lang w:val="en-US"/>
        </w:rPr>
        <w:t>4.</w:t>
      </w:r>
      <w:r w:rsidR="0033381B">
        <w:rPr>
          <w:lang w:val="en-US"/>
        </w:rPr>
        <w:t>1.1</w:t>
      </w:r>
      <w:r>
        <w:rPr>
          <w:lang w:val="en-US"/>
        </w:rPr>
        <w:t xml:space="preserve">. </w:t>
      </w:r>
      <w:r w:rsidR="000812C5" w:rsidRPr="00B47D2B">
        <w:rPr>
          <w:lang w:val="en-US"/>
        </w:rPr>
        <w:t>Relationship between huckleberry p</w:t>
      </w:r>
      <w:r w:rsidR="00F21DFF" w:rsidRPr="00B47D2B">
        <w:rPr>
          <w:lang w:val="en-US"/>
        </w:rPr>
        <w:t>lant cover and berry abundance</w:t>
      </w:r>
    </w:p>
    <w:p w14:paraId="36C56883" w14:textId="551ADF51" w:rsidR="00F21DFF" w:rsidRDefault="00F21DFF" w:rsidP="000E5BF4">
      <w:pPr>
        <w:rPr>
          <w:lang w:val="en-US"/>
        </w:rPr>
      </w:pPr>
      <w:r w:rsidRPr="00F21DFF">
        <w:rPr>
          <w:lang w:val="en-US"/>
        </w:rPr>
        <w:t>We found</w:t>
      </w:r>
      <w:r w:rsidR="00630656">
        <w:rPr>
          <w:lang w:val="en-US"/>
        </w:rPr>
        <w:t xml:space="preserve"> </w:t>
      </w:r>
      <w:r w:rsidR="00D15F46" w:rsidRPr="00F21DFF">
        <w:rPr>
          <w:lang w:val="en-US"/>
        </w:rPr>
        <w:t>a positive relationship</w:t>
      </w:r>
      <w:r w:rsidRPr="00F21DFF">
        <w:rPr>
          <w:lang w:val="en-US"/>
        </w:rPr>
        <w:t xml:space="preserve"> between </w:t>
      </w:r>
      <w:r w:rsidR="00630656">
        <w:rPr>
          <w:lang w:val="en-US"/>
        </w:rPr>
        <w:t xml:space="preserve">huckleberry </w:t>
      </w:r>
      <w:r w:rsidRPr="00F21DFF">
        <w:rPr>
          <w:lang w:val="en-US"/>
        </w:rPr>
        <w:t>cover and berry abundance.</w:t>
      </w:r>
      <w:r w:rsidR="00971422">
        <w:rPr>
          <w:lang w:val="en-US"/>
        </w:rPr>
        <w:t xml:space="preserve"> </w:t>
      </w:r>
      <w:r w:rsidR="00971422">
        <w:t>B</w:t>
      </w:r>
      <w:r w:rsidR="00971422" w:rsidRPr="00971422">
        <w:t>ecause berry abundance varies so much year to year</w:t>
      </w:r>
      <w:r w:rsidR="00971422">
        <w:t xml:space="preserve">, </w:t>
      </w:r>
      <w:r w:rsidR="00971422" w:rsidRPr="00971422">
        <w:t xml:space="preserve">using huckleberry cover as </w:t>
      </w:r>
      <w:r w:rsidR="00971422">
        <w:t>a</w:t>
      </w:r>
      <w:r w:rsidR="00971422" w:rsidRPr="00971422">
        <w:t xml:space="preserve"> metric to identify best sites to manage for abundance</w:t>
      </w:r>
      <w:r w:rsidR="00971422">
        <w:t xml:space="preserve"> is reasonable.</w:t>
      </w:r>
    </w:p>
    <w:p w14:paraId="1502FB9D" w14:textId="4D0F75BF" w:rsidR="000C1023" w:rsidRPr="000C1023" w:rsidRDefault="000C1023" w:rsidP="000C1023">
      <w:pPr>
        <w:keepNext/>
        <w:keepLines/>
        <w:spacing w:before="160" w:after="120"/>
        <w:outlineLvl w:val="2"/>
        <w:rPr>
          <w:rFonts w:eastAsiaTheme="majorEastAsia" w:cstheme="majorBidi"/>
          <w:sz w:val="28"/>
          <w:szCs w:val="28"/>
          <w:lang w:val="en-US"/>
        </w:rPr>
      </w:pPr>
      <w:r w:rsidRPr="000C1023">
        <w:rPr>
          <w:rFonts w:eastAsiaTheme="majorEastAsia" w:cstheme="majorBidi"/>
          <w:sz w:val="28"/>
          <w:szCs w:val="28"/>
          <w:lang w:val="en-US"/>
        </w:rPr>
        <w:lastRenderedPageBreak/>
        <w:t>4.</w:t>
      </w:r>
      <w:r w:rsidR="0033381B">
        <w:rPr>
          <w:rFonts w:eastAsiaTheme="majorEastAsia" w:cstheme="majorBidi"/>
          <w:sz w:val="28"/>
          <w:szCs w:val="28"/>
          <w:lang w:val="en-US"/>
        </w:rPr>
        <w:t>1.2</w:t>
      </w:r>
      <w:r w:rsidRPr="000C1023">
        <w:rPr>
          <w:rFonts w:eastAsiaTheme="majorEastAsia" w:cstheme="majorBidi"/>
          <w:sz w:val="28"/>
          <w:szCs w:val="28"/>
          <w:lang w:val="en-US"/>
        </w:rPr>
        <w:t>. BEC unit</w:t>
      </w:r>
    </w:p>
    <w:p w14:paraId="2E7B664A" w14:textId="2AEB03EF" w:rsidR="000C1023" w:rsidRPr="000C1023" w:rsidRDefault="00D15F46" w:rsidP="000C1023">
      <w:pPr>
        <w:rPr>
          <w:lang w:val="en-US"/>
        </w:rPr>
      </w:pPr>
      <w:r>
        <w:rPr>
          <w:lang w:val="en-US"/>
        </w:rPr>
        <w:t>In the ESSF cover and berry abundance varied by BEC subzone and variants</w:t>
      </w:r>
      <w:r w:rsidR="006D1929">
        <w:rPr>
          <w:lang w:val="en-US"/>
        </w:rPr>
        <w:t xml:space="preserve">. </w:t>
      </w:r>
      <w:r w:rsidR="000C1023" w:rsidRPr="000C1023">
        <w:rPr>
          <w:lang w:val="en-US"/>
        </w:rPr>
        <w:t>Huckleberry cover was highest in the ESSF (</w:t>
      </w:r>
      <w:r w:rsidR="000453BC">
        <w:rPr>
          <w:lang w:val="en-US"/>
        </w:rPr>
        <w:t>mean</w:t>
      </w:r>
      <w:r w:rsidR="000C1023" w:rsidRPr="000C1023">
        <w:rPr>
          <w:lang w:val="en-US"/>
        </w:rPr>
        <w:t xml:space="preserve">=19.1%, </w:t>
      </w:r>
      <w:proofErr w:type="spellStart"/>
      <w:r w:rsidR="000C1023" w:rsidRPr="000C1023">
        <w:rPr>
          <w:lang w:val="en-US"/>
        </w:rPr>
        <w:t>sd</w:t>
      </w:r>
      <w:proofErr w:type="spellEnd"/>
      <w:r w:rsidR="000C1023" w:rsidRPr="000C1023">
        <w:rPr>
          <w:lang w:val="en-US"/>
        </w:rPr>
        <w:t>=11.2), followed by the ICH (</w:t>
      </w:r>
      <w:r w:rsidR="000453BC">
        <w:rPr>
          <w:lang w:val="en-US"/>
        </w:rPr>
        <w:t>mean</w:t>
      </w:r>
      <w:r w:rsidR="000C1023" w:rsidRPr="000C1023">
        <w:rPr>
          <w:lang w:val="en-US"/>
        </w:rPr>
        <w:t>=13.5%, sd=11.44) and significantly lower in the SBS (</w:t>
      </w:r>
      <w:r w:rsidR="000453BC">
        <w:rPr>
          <w:lang w:val="en-US"/>
        </w:rPr>
        <w:t>mean</w:t>
      </w:r>
      <w:r w:rsidR="000C1023" w:rsidRPr="000C1023">
        <w:rPr>
          <w:lang w:val="en-US"/>
        </w:rPr>
        <w:t xml:space="preserve">=1.8%, </w:t>
      </w:r>
      <w:proofErr w:type="spellStart"/>
      <w:r w:rsidR="000C1023" w:rsidRPr="000C1023">
        <w:rPr>
          <w:lang w:val="en-US"/>
        </w:rPr>
        <w:t>sd</w:t>
      </w:r>
      <w:proofErr w:type="spellEnd"/>
      <w:r w:rsidR="000C1023" w:rsidRPr="000C1023">
        <w:rPr>
          <w:lang w:val="en-US"/>
        </w:rPr>
        <w:t>=1.06) (</w:t>
      </w:r>
      <w:r w:rsidR="00A73075">
        <w:rPr>
          <w:lang w:val="en-US"/>
        </w:rPr>
        <w:t>Figu</w:t>
      </w:r>
      <w:r w:rsidR="006232D6">
        <w:rPr>
          <w:lang w:val="en-US"/>
        </w:rPr>
        <w:t xml:space="preserve">re </w:t>
      </w:r>
      <w:r w:rsidR="00275F8F">
        <w:rPr>
          <w:lang w:val="en-US"/>
        </w:rPr>
        <w:t>3</w:t>
      </w:r>
      <w:r w:rsidR="006232D6">
        <w:rPr>
          <w:lang w:val="en-US"/>
        </w:rPr>
        <w:t>)</w:t>
      </w:r>
      <w:r w:rsidR="006D1929">
        <w:rPr>
          <w:lang w:val="en-US"/>
        </w:rPr>
        <w:t xml:space="preserve">. </w:t>
      </w:r>
      <w:r w:rsidR="000C1023" w:rsidRPr="000C1023">
        <w:rPr>
          <w:lang w:val="en-US"/>
        </w:rPr>
        <w:t>Berry abundance was also highest in the ESSF (</w:t>
      </w:r>
      <w:r w:rsidR="000453BC">
        <w:rPr>
          <w:lang w:val="en-US"/>
        </w:rPr>
        <w:t>mean</w:t>
      </w:r>
      <w:r w:rsidR="000C1023" w:rsidRPr="000C1023">
        <w:rPr>
          <w:lang w:val="en-US"/>
        </w:rPr>
        <w:t>=2016/100m</w:t>
      </w:r>
      <w:r w:rsidR="000C1023" w:rsidRPr="000C1023">
        <w:rPr>
          <w:vertAlign w:val="superscript"/>
          <w:lang w:val="en-US"/>
        </w:rPr>
        <w:t>2</w:t>
      </w:r>
      <w:r w:rsidR="000C1023" w:rsidRPr="000C1023">
        <w:rPr>
          <w:lang w:val="en-US"/>
        </w:rPr>
        <w:t>, sd=1797), followed by the ICH (</w:t>
      </w:r>
      <w:r w:rsidR="000453BC">
        <w:rPr>
          <w:lang w:val="en-US"/>
        </w:rPr>
        <w:t>mean</w:t>
      </w:r>
      <w:r w:rsidR="000C1023" w:rsidRPr="000C1023">
        <w:rPr>
          <w:lang w:val="en-US"/>
        </w:rPr>
        <w:t>=1724/100m</w:t>
      </w:r>
      <w:r w:rsidR="000C1023" w:rsidRPr="000C1023">
        <w:rPr>
          <w:vertAlign w:val="superscript"/>
          <w:lang w:val="en-US"/>
        </w:rPr>
        <w:t>2</w:t>
      </w:r>
      <w:r w:rsidR="000C1023" w:rsidRPr="000C1023">
        <w:rPr>
          <w:lang w:val="en-US"/>
        </w:rPr>
        <w:t xml:space="preserve">, </w:t>
      </w:r>
      <w:proofErr w:type="spellStart"/>
      <w:r w:rsidR="000C1023" w:rsidRPr="000C1023">
        <w:rPr>
          <w:lang w:val="en-US"/>
        </w:rPr>
        <w:t>sd</w:t>
      </w:r>
      <w:proofErr w:type="spellEnd"/>
      <w:r w:rsidR="000C1023" w:rsidRPr="00711DAD">
        <w:rPr>
          <w:lang w:val="en-US"/>
        </w:rPr>
        <w:t>=</w:t>
      </w:r>
      <w:commentRangeStart w:id="27"/>
      <w:r w:rsidR="000C1023" w:rsidRPr="00711DAD">
        <w:rPr>
          <w:lang w:val="en-US"/>
        </w:rPr>
        <w:t>2009</w:t>
      </w:r>
      <w:commentRangeEnd w:id="27"/>
      <w:r w:rsidR="00F33BEB">
        <w:rPr>
          <w:rStyle w:val="CommentReference"/>
        </w:rPr>
        <w:commentReference w:id="27"/>
      </w:r>
      <w:r w:rsidR="000C1023" w:rsidRPr="00711DAD">
        <w:rPr>
          <w:lang w:val="en-US"/>
        </w:rPr>
        <w:t>) (</w:t>
      </w:r>
      <w:r w:rsidR="00F42E9A" w:rsidRPr="00711DAD">
        <w:rPr>
          <w:lang w:val="en-US"/>
        </w:rPr>
        <w:t xml:space="preserve">Figure </w:t>
      </w:r>
      <w:r w:rsidR="00275F8F" w:rsidRPr="00711DAD">
        <w:rPr>
          <w:lang w:val="en-US"/>
        </w:rPr>
        <w:t>3</w:t>
      </w:r>
      <w:r w:rsidR="000C1023" w:rsidRPr="00711DAD">
        <w:rPr>
          <w:lang w:val="en-US"/>
        </w:rPr>
        <w:t>)</w:t>
      </w:r>
      <w:r w:rsidR="006D1929">
        <w:rPr>
          <w:lang w:val="en-US"/>
        </w:rPr>
        <w:t xml:space="preserve">. </w:t>
      </w:r>
      <w:commentRangeStart w:id="28"/>
      <w:r w:rsidR="00711DAD" w:rsidRPr="00711DAD">
        <w:rPr>
          <w:lang w:val="en-US"/>
        </w:rPr>
        <w:t xml:space="preserve">There were also </w:t>
      </w:r>
      <w:r w:rsidR="00537FEE" w:rsidRPr="00711DAD">
        <w:rPr>
          <w:lang w:val="en-US"/>
        </w:rPr>
        <w:t>difference</w:t>
      </w:r>
      <w:r w:rsidR="00711DAD">
        <w:rPr>
          <w:lang w:val="en-US"/>
        </w:rPr>
        <w:t>s</w:t>
      </w:r>
      <w:r w:rsidR="00537FEE" w:rsidRPr="00711DAD">
        <w:rPr>
          <w:lang w:val="en-US"/>
        </w:rPr>
        <w:t xml:space="preserve"> between logged vs unlogged sites</w:t>
      </w:r>
      <w:r w:rsidR="00E26F8A">
        <w:rPr>
          <w:lang w:val="en-US"/>
        </w:rPr>
        <w:t xml:space="preserve"> among</w:t>
      </w:r>
      <w:r w:rsidR="00711DAD">
        <w:rPr>
          <w:lang w:val="en-US"/>
        </w:rPr>
        <w:t xml:space="preserve"> BEC</w:t>
      </w:r>
      <w:r w:rsidR="00E26F8A">
        <w:rPr>
          <w:lang w:val="en-US"/>
        </w:rPr>
        <w:t xml:space="preserve"> variants and</w:t>
      </w:r>
      <w:r w:rsidR="00711DAD">
        <w:rPr>
          <w:lang w:val="en-US"/>
        </w:rPr>
        <w:t xml:space="preserve"> zone</w:t>
      </w:r>
      <w:r w:rsidR="00E26F8A">
        <w:rPr>
          <w:lang w:val="en-US"/>
        </w:rPr>
        <w:t>s</w:t>
      </w:r>
      <w:r w:rsidR="00711DAD">
        <w:rPr>
          <w:lang w:val="en-US"/>
        </w:rPr>
        <w:t xml:space="preserve"> </w:t>
      </w:r>
      <w:r w:rsidR="00711DAD" w:rsidRPr="00711DAD">
        <w:rPr>
          <w:lang w:val="en-US"/>
        </w:rPr>
        <w:t>(Figures 4 and 5)</w:t>
      </w:r>
      <w:r w:rsidR="00537FEE" w:rsidRPr="00711DAD">
        <w:rPr>
          <w:lang w:val="en-US"/>
        </w:rPr>
        <w:t>.</w:t>
      </w:r>
      <w:commentRangeEnd w:id="28"/>
      <w:r w:rsidR="00F33BEB">
        <w:rPr>
          <w:rStyle w:val="CommentReference"/>
        </w:rPr>
        <w:commentReference w:id="28"/>
      </w:r>
    </w:p>
    <w:p w14:paraId="4DA25B85" w14:textId="7E161C2A" w:rsidR="0098111F" w:rsidRPr="00467D87" w:rsidRDefault="000C1023" w:rsidP="000E5BF4">
      <w:pPr>
        <w:rPr>
          <w:lang w:val="en-US"/>
        </w:rPr>
      </w:pPr>
      <w:commentRangeStart w:id="29"/>
      <w:r w:rsidRPr="000C1023">
        <w:rPr>
          <w:lang w:val="en-US"/>
        </w:rPr>
        <w:t>Huckleberry is well adapted to the cooler</w:t>
      </w:r>
      <w:ins w:id="30" w:author="Skaien, Cora WLRS:EX" w:date="2025-05-09T08:35:00Z" w16du:dateUtc="2025-05-09T15:35:00Z">
        <w:r w:rsidR="00F33BEB">
          <w:rPr>
            <w:lang w:val="en-US"/>
          </w:rPr>
          <w:t>,</w:t>
        </w:r>
      </w:ins>
      <w:r w:rsidRPr="000C1023">
        <w:rPr>
          <w:lang w:val="en-US"/>
        </w:rPr>
        <w:t xml:space="preserve"> moister climatic conditions typically found in the ESSF and higher elevation ICH zones (see Klinkenberg 2020, </w:t>
      </w:r>
      <w:proofErr w:type="spellStart"/>
      <w:r w:rsidRPr="000C1023">
        <w:rPr>
          <w:lang w:val="en-US"/>
        </w:rPr>
        <w:t>BEC</w:t>
      </w:r>
      <w:r w:rsidR="00BF4FAF">
        <w:rPr>
          <w:lang w:val="en-US"/>
        </w:rPr>
        <w:t>web</w:t>
      </w:r>
      <w:proofErr w:type="spellEnd"/>
      <w:r w:rsidRPr="000C1023">
        <w:rPr>
          <w:lang w:val="en-US"/>
        </w:rPr>
        <w:t>).</w:t>
      </w:r>
      <w:commentRangeEnd w:id="29"/>
      <w:r w:rsidR="009D56E8">
        <w:rPr>
          <w:rStyle w:val="CommentReference"/>
        </w:rPr>
        <w:commentReference w:id="29"/>
      </w:r>
    </w:p>
    <w:p w14:paraId="17527BA1" w14:textId="7108A0F1" w:rsidR="004220BE" w:rsidRPr="00F21DFF" w:rsidRDefault="004F7423" w:rsidP="000E5BF4">
      <w:pPr>
        <w:pStyle w:val="Heading3"/>
      </w:pPr>
      <w:r>
        <w:t>4.</w:t>
      </w:r>
      <w:r w:rsidR="0033381B">
        <w:t>1.3</w:t>
      </w:r>
      <w:r>
        <w:t xml:space="preserve">. </w:t>
      </w:r>
      <w:r w:rsidR="00143C24" w:rsidRPr="00F21DFF">
        <w:t>Canopy cover</w:t>
      </w:r>
    </w:p>
    <w:p w14:paraId="4C5A0695" w14:textId="1A7F80DD" w:rsidR="008F5C16" w:rsidRPr="004220BE" w:rsidRDefault="008F5C16" w:rsidP="008F5C16">
      <w:pPr>
        <w:rPr>
          <w:rFonts w:eastAsiaTheme="majorEastAsia" w:cstheme="majorBidi"/>
          <w:color w:val="0F4761" w:themeColor="accent1" w:themeShade="BF"/>
          <w:lang w:val="en-US"/>
        </w:rPr>
      </w:pPr>
      <w:r w:rsidRPr="004220BE">
        <w:rPr>
          <w:lang w:val="en-US"/>
        </w:rPr>
        <w:t xml:space="preserve">Optimal tree canopy cover will vary depending on the climatic and site factors </w:t>
      </w:r>
      <w:r w:rsidR="00D15F46">
        <w:rPr>
          <w:lang w:val="en-US"/>
        </w:rPr>
        <w:t>and</w:t>
      </w:r>
      <w:r w:rsidR="00D15F46" w:rsidRPr="004220BE">
        <w:rPr>
          <w:lang w:val="en-US"/>
        </w:rPr>
        <w:t xml:space="preserve"> </w:t>
      </w:r>
      <w:r w:rsidRPr="004220BE">
        <w:rPr>
          <w:lang w:val="en-US"/>
        </w:rPr>
        <w:t xml:space="preserve">some </w:t>
      </w:r>
      <w:r>
        <w:rPr>
          <w:lang w:val="en-US"/>
        </w:rPr>
        <w:t xml:space="preserve">canopy </w:t>
      </w:r>
      <w:r w:rsidRPr="004220BE">
        <w:rPr>
          <w:lang w:val="en-US"/>
        </w:rPr>
        <w:t xml:space="preserve">cover </w:t>
      </w:r>
      <w:r>
        <w:rPr>
          <w:lang w:val="en-US"/>
        </w:rPr>
        <w:t>is likely</w:t>
      </w:r>
      <w:r w:rsidRPr="004220BE">
        <w:rPr>
          <w:lang w:val="en-US"/>
        </w:rPr>
        <w:t xml:space="preserve"> beneficial in exposed drought and frost prone sites, whereas on </w:t>
      </w:r>
      <w:r>
        <w:rPr>
          <w:lang w:val="en-US"/>
        </w:rPr>
        <w:t xml:space="preserve">moister and/or cooler </w:t>
      </w:r>
      <w:r w:rsidRPr="004220BE">
        <w:rPr>
          <w:lang w:val="en-US"/>
        </w:rPr>
        <w:t xml:space="preserve">sites tree cover will </w:t>
      </w:r>
      <w:r>
        <w:rPr>
          <w:lang w:val="en-US"/>
        </w:rPr>
        <w:t xml:space="preserve">likely </w:t>
      </w:r>
      <w:r w:rsidRPr="004220BE">
        <w:rPr>
          <w:lang w:val="en-US"/>
        </w:rPr>
        <w:t xml:space="preserve">negatively impact huckleberry </w:t>
      </w:r>
      <w:r>
        <w:rPr>
          <w:lang w:val="en-US"/>
        </w:rPr>
        <w:t xml:space="preserve">berry </w:t>
      </w:r>
      <w:r w:rsidRPr="004220BE">
        <w:rPr>
          <w:lang w:val="en-US"/>
        </w:rPr>
        <w:t>abundance</w:t>
      </w:r>
      <w:r w:rsidR="00EB21F9">
        <w:rPr>
          <w:lang w:val="en-US"/>
        </w:rPr>
        <w:t xml:space="preserve"> (Appendix 1)</w:t>
      </w:r>
      <w:r w:rsidRPr="004220BE">
        <w:rPr>
          <w:lang w:val="en-US"/>
        </w:rPr>
        <w:t>.</w:t>
      </w:r>
    </w:p>
    <w:p w14:paraId="3A2BA934" w14:textId="0C38CB8B" w:rsidR="00E97EF0" w:rsidRDefault="00025252" w:rsidP="000E5BF4">
      <w:r>
        <w:t>In wetter climat</w:t>
      </w:r>
      <w:r w:rsidR="00041147">
        <w:t>ic regions such as the ESSF and ICH</w:t>
      </w:r>
      <w:ins w:id="31" w:author="Skaien, Cora WLRS:EX" w:date="2025-05-09T08:36:00Z" w16du:dateUtc="2025-05-09T15:36:00Z">
        <w:r w:rsidR="009D56E8">
          <w:t>,</w:t>
        </w:r>
      </w:ins>
      <w:r w:rsidR="00041147">
        <w:t xml:space="preserve"> </w:t>
      </w:r>
      <w:r>
        <w:t>w</w:t>
      </w:r>
      <w:r w:rsidR="002E65A1">
        <w:t>e found h</w:t>
      </w:r>
      <w:r w:rsidR="004220BE" w:rsidRPr="004220BE">
        <w:t xml:space="preserve">uckleberry plant cover and berry </w:t>
      </w:r>
      <w:r w:rsidR="00505F68">
        <w:t>abundance</w:t>
      </w:r>
      <w:r w:rsidR="004220BE" w:rsidRPr="004220BE">
        <w:t xml:space="preserve"> were generally greater in sites with lower canopy cover</w:t>
      </w:r>
      <w:r w:rsidR="00697921">
        <w:t xml:space="preserve"> (&lt;50%)</w:t>
      </w:r>
      <w:r>
        <w:t xml:space="preserve">; in </w:t>
      </w:r>
      <w:r w:rsidR="004A2460">
        <w:t xml:space="preserve">areas </w:t>
      </w:r>
      <w:r w:rsidR="00201042">
        <w:t xml:space="preserve">with </w:t>
      </w:r>
      <w:r>
        <w:t>warm</w:t>
      </w:r>
      <w:r w:rsidR="00357910">
        <w:t>er</w:t>
      </w:r>
      <w:r>
        <w:t xml:space="preserve"> dr</w:t>
      </w:r>
      <w:r w:rsidR="00357910">
        <w:t>ier</w:t>
      </w:r>
      <w:r>
        <w:t xml:space="preserve"> climat</w:t>
      </w:r>
      <w:r w:rsidR="004A2460">
        <w:t xml:space="preserve">ic </w:t>
      </w:r>
      <w:r w:rsidR="004B033A">
        <w:t>conditions</w:t>
      </w:r>
      <w:r>
        <w:t xml:space="preserve"> </w:t>
      </w:r>
      <w:r w:rsidR="00F42144">
        <w:t xml:space="preserve">such as that found </w:t>
      </w:r>
      <w:r>
        <w:t>in the SBS zone</w:t>
      </w:r>
      <w:r w:rsidR="00697921">
        <w:t xml:space="preserve">, this limitation was not </w:t>
      </w:r>
      <w:r w:rsidR="00080D25">
        <w:t>observed,</w:t>
      </w:r>
      <w:r w:rsidR="00697921">
        <w:t xml:space="preserve"> and</w:t>
      </w:r>
      <w:r>
        <w:t xml:space="preserve"> some canopy </w:t>
      </w:r>
      <w:r w:rsidR="00F42144">
        <w:t>cover</w:t>
      </w:r>
      <w:r>
        <w:t xml:space="preserve"> was beneficial</w:t>
      </w:r>
      <w:r w:rsidR="004F79B3">
        <w:t xml:space="preserve"> for huckleberry cover</w:t>
      </w:r>
      <w:r w:rsidR="004220BE" w:rsidRPr="004220BE">
        <w:t>.</w:t>
      </w:r>
    </w:p>
    <w:p w14:paraId="095EFBF4" w14:textId="0027DE57" w:rsidR="001301DC" w:rsidRPr="004220BE" w:rsidRDefault="001301DC" w:rsidP="001301DC">
      <w:r>
        <w:t>C</w:t>
      </w:r>
      <w:r w:rsidRPr="004220BE">
        <w:t xml:space="preserve">anopy cover can provide shade, moist conditions and protection from frost (Minore, Smart and Dubrasich (1979), Forney (2016), Barney (1999), </w:t>
      </w:r>
      <w:r>
        <w:t xml:space="preserve">however </w:t>
      </w:r>
      <w:r w:rsidRPr="004220BE">
        <w:t>competition for resources from trees and other plants can reduce abundance of berry patches (Barney 2005)</w:t>
      </w:r>
      <w:r w:rsidR="006D1929">
        <w:t xml:space="preserve">. </w:t>
      </w:r>
      <w:r w:rsidRPr="00C94E80">
        <w:rPr>
          <w:rPrChange w:id="32" w:author="Skaien, Cora WLRS:EX" w:date="2025-05-09T08:36:00Z" w16du:dateUtc="2025-05-09T15:36:00Z">
            <w:rPr>
              <w:color w:val="333333"/>
            </w:rPr>
          </w:rPrChange>
        </w:rPr>
        <w:t>Canopy cover greater than 30-50% has been found to decrease overall black huckleberry plant growth (Stark and Baker, 1992; Martin, 1996</w:t>
      </w:r>
      <w:r w:rsidRPr="00C94E80">
        <w:rPr>
          <w:rPrChange w:id="33" w:author="Skaien, Cora WLRS:EX" w:date="2025-05-09T08:36:00Z" w16du:dateUtc="2025-05-09T15:36:00Z">
            <w:rPr>
              <w:color w:val="7030A0"/>
            </w:rPr>
          </w:rPrChange>
        </w:rPr>
        <w:t xml:space="preserve">; </w:t>
      </w:r>
      <w:r w:rsidRPr="00C94E80">
        <w:t>Barney 1999, Burton</w:t>
      </w:r>
      <w:r w:rsidRPr="00C94E80">
        <w:rPr>
          <w:rPrChange w:id="34" w:author="Skaien, Cora WLRS:EX" w:date="2025-05-09T08:36:00Z" w16du:dateUtc="2025-05-09T15:36:00Z">
            <w:rPr>
              <w:color w:val="333333"/>
            </w:rPr>
          </w:rPrChange>
        </w:rPr>
        <w:t>, 2001, Forney 2016) and berry production (Forney 2016)</w:t>
      </w:r>
      <w:r w:rsidR="006D1929" w:rsidRPr="00C94E80">
        <w:rPr>
          <w:rPrChange w:id="35" w:author="Skaien, Cora WLRS:EX" w:date="2025-05-09T08:36:00Z" w16du:dateUtc="2025-05-09T15:36:00Z">
            <w:rPr>
              <w:color w:val="333333"/>
            </w:rPr>
          </w:rPrChange>
        </w:rPr>
        <w:t>.</w:t>
      </w:r>
      <w:r w:rsidR="006D1929">
        <w:rPr>
          <w:color w:val="333333"/>
        </w:rPr>
        <w:t xml:space="preserve"> </w:t>
      </w:r>
      <w:commentRangeStart w:id="36"/>
      <w:r w:rsidRPr="004220BE">
        <w:rPr>
          <w:color w:val="333333"/>
        </w:rPr>
        <w:t>O</w:t>
      </w:r>
      <w:r w:rsidRPr="004220BE">
        <w:t>ptimal canopy cover for berry production was 34% in west-central Alberta (Nielsen et al. (2004b), &lt;30% in NW Montana (Martin 1979, 1980</w:t>
      </w:r>
      <w:r>
        <w:t xml:space="preserve">), </w:t>
      </w:r>
      <w:r w:rsidRPr="004220BE">
        <w:t xml:space="preserve">20% in SE BC (Keefer </w:t>
      </w:r>
      <w:r>
        <w:t xml:space="preserve">et al. </w:t>
      </w:r>
      <w:r w:rsidRPr="004220BE">
        <w:t xml:space="preserve">2011) </w:t>
      </w:r>
      <w:commentRangeEnd w:id="36"/>
      <w:r w:rsidR="00C94E80">
        <w:rPr>
          <w:rStyle w:val="CommentReference"/>
        </w:rPr>
        <w:commentReference w:id="36"/>
      </w:r>
      <w:r w:rsidRPr="004220BE">
        <w:t xml:space="preserve">and about 10% in the </w:t>
      </w:r>
      <w:r w:rsidRPr="004220BE">
        <w:rPr>
          <w:lang w:val="en-US"/>
        </w:rPr>
        <w:t>central BC ICHmc subzone (Burton 1998).</w:t>
      </w:r>
    </w:p>
    <w:p w14:paraId="66728113" w14:textId="1F412D04" w:rsidR="00B32247" w:rsidRDefault="00697921" w:rsidP="000E5BF4">
      <w:r>
        <w:t>Canopy</w:t>
      </w:r>
      <w:r w:rsidR="00B32247">
        <w:t xml:space="preserve"> </w:t>
      </w:r>
      <w:r>
        <w:t xml:space="preserve">cover </w:t>
      </w:r>
      <w:r w:rsidR="00B32247">
        <w:t>growth and vaccinium plant recovery</w:t>
      </w:r>
      <w:r w:rsidR="001301DC">
        <w:t xml:space="preserve"> after logging are interrelated by space; and these </w:t>
      </w:r>
      <w:r w:rsidR="001301DC" w:rsidRPr="001301DC">
        <w:t>interrelationships</w:t>
      </w:r>
      <w:r w:rsidR="001301DC">
        <w:t xml:space="preserve"> are difficult to quantify over time in this study. </w:t>
      </w:r>
      <w:del w:id="37" w:author="Skaien, Cora WLRS:EX" w:date="2025-05-09T08:37:00Z" w16du:dateUtc="2025-05-09T15:37:00Z">
        <w:r w:rsidR="001301DC" w:rsidDel="00681927">
          <w:delText xml:space="preserve">As </w:delText>
        </w:r>
        <w:r w:rsidDel="00681927">
          <w:delText>h</w:delText>
        </w:r>
      </w:del>
      <w:ins w:id="38" w:author="Skaien, Cora WLRS:EX" w:date="2025-05-09T08:37:00Z" w16du:dateUtc="2025-05-09T15:37:00Z">
        <w:r w:rsidR="00681927">
          <w:t>H</w:t>
        </w:r>
      </w:ins>
      <w:r>
        <w:t>uckleberry cover increase</w:t>
      </w:r>
      <w:r w:rsidR="001301DC">
        <w:t xml:space="preserve">s </w:t>
      </w:r>
      <w:commentRangeStart w:id="39"/>
      <w:r w:rsidR="001301DC">
        <w:t>as the shrub</w:t>
      </w:r>
      <w:r>
        <w:t xml:space="preserve"> recover</w:t>
      </w:r>
      <w:r w:rsidR="001301DC">
        <w:t>s</w:t>
      </w:r>
      <w:r>
        <w:t xml:space="preserve"> from </w:t>
      </w:r>
      <w:r w:rsidR="001301DC">
        <w:t>logging</w:t>
      </w:r>
      <w:commentRangeEnd w:id="39"/>
      <w:r w:rsidR="00681927">
        <w:rPr>
          <w:rStyle w:val="CommentReference"/>
        </w:rPr>
        <w:commentReference w:id="39"/>
      </w:r>
      <w:commentRangeStart w:id="40"/>
      <w:r w:rsidR="001301DC">
        <w:t>, but this is</w:t>
      </w:r>
      <w:r>
        <w:t xml:space="preserve"> in the context of the</w:t>
      </w:r>
      <w:r w:rsidR="006A3EA8">
        <w:t xml:space="preserve"> negative effect of</w:t>
      </w:r>
      <w:r w:rsidR="001301DC">
        <w:t xml:space="preserve"> shading due to the increase in</w:t>
      </w:r>
      <w:r w:rsidR="006A3EA8">
        <w:t xml:space="preserve"> canopy cover</w:t>
      </w:r>
      <w:r w:rsidR="001301DC">
        <w:t xml:space="preserve"> </w:t>
      </w:r>
      <w:r>
        <w:t>20 years</w:t>
      </w:r>
      <w:r w:rsidR="001301DC">
        <w:t xml:space="preserve"> post-harv</w:t>
      </w:r>
      <w:commentRangeEnd w:id="40"/>
      <w:r w:rsidR="00681927">
        <w:rPr>
          <w:rStyle w:val="CommentReference"/>
        </w:rPr>
        <w:commentReference w:id="40"/>
      </w:r>
      <w:r w:rsidR="001301DC">
        <w:t>est</w:t>
      </w:r>
      <w:r w:rsidR="008F5C16">
        <w:t xml:space="preserve"> (at the</w:t>
      </w:r>
      <w:r w:rsidR="001301DC">
        <w:t xml:space="preserve"> ESSF and ICH</w:t>
      </w:r>
      <w:r w:rsidR="008F5C16">
        <w:t xml:space="preserve"> </w:t>
      </w:r>
      <w:r w:rsidR="00D15F46">
        <w:t xml:space="preserve">sites </w:t>
      </w:r>
      <w:r w:rsidR="008F5C16">
        <w:t>sampled in this study)</w:t>
      </w:r>
      <w:r w:rsidR="006D1929">
        <w:t xml:space="preserve">. </w:t>
      </w:r>
      <w:commentRangeStart w:id="41"/>
      <w:r w:rsidR="00971422">
        <w:t>O</w:t>
      </w:r>
      <w:r w:rsidR="008F5C16" w:rsidRPr="008F5C16">
        <w:t>nly</w:t>
      </w:r>
      <w:ins w:id="42" w:author="Skaien, Cora WLRS:EX" w:date="2025-05-09T08:39:00Z" w16du:dateUtc="2025-05-09T15:39:00Z">
        <w:r w:rsidR="00920D89">
          <w:t xml:space="preserve"> 9% (8/91)</w:t>
        </w:r>
      </w:ins>
      <w:del w:id="43" w:author="Skaien, Cora WLRS:EX" w:date="2025-05-09T08:39:00Z" w16du:dateUtc="2025-05-09T15:39:00Z">
        <w:r w:rsidR="008F5C16" w:rsidRPr="008F5C16" w:rsidDel="00920D89">
          <w:delText xml:space="preserve"> 8 of the 91 (9%) </w:delText>
        </w:r>
      </w:del>
      <w:del w:id="44" w:author="Skaien, Cora WLRS:EX" w:date="2025-05-09T08:38:00Z" w16du:dateUtc="2025-05-09T15:38:00Z">
        <w:r w:rsidR="008F5C16" w:rsidRPr="008F5C16" w:rsidDel="00681927">
          <w:delText xml:space="preserve">of the </w:delText>
        </w:r>
      </w:del>
      <w:r w:rsidR="008F5C16" w:rsidRPr="008F5C16">
        <w:t>SBS sites were logged</w:t>
      </w:r>
      <w:r w:rsidR="00971422">
        <w:t xml:space="preserve"> </w:t>
      </w:r>
      <w:r w:rsidR="008F5C16" w:rsidRPr="008F5C16">
        <w:t>whereas 61% (385/631) of the</w:t>
      </w:r>
      <w:r w:rsidR="00971422">
        <w:t xml:space="preserve"> </w:t>
      </w:r>
      <w:r w:rsidR="008F5C16" w:rsidRPr="008F5C16">
        <w:t>ESSF sites were logged and 54%</w:t>
      </w:r>
      <w:ins w:id="45" w:author="Skaien, Cora WLRS:EX" w:date="2025-05-09T08:39:00Z" w16du:dateUtc="2025-05-09T15:39:00Z">
        <w:r w:rsidR="00920D89">
          <w:t xml:space="preserve"> (</w:t>
        </w:r>
        <w:r w:rsidR="00C22653">
          <w:t>55/102)</w:t>
        </w:r>
      </w:ins>
      <w:r w:rsidR="008F5C16" w:rsidRPr="008F5C16">
        <w:t xml:space="preserve"> of the </w:t>
      </w:r>
      <w:del w:id="46" w:author="Skaien, Cora WLRS:EX" w:date="2025-05-09T08:39:00Z" w16du:dateUtc="2025-05-09T15:39:00Z">
        <w:r w:rsidR="008F5C16" w:rsidRPr="008F5C16" w:rsidDel="00C22653">
          <w:delText xml:space="preserve">102 </w:delText>
        </w:r>
      </w:del>
      <w:r w:rsidR="008F5C16" w:rsidRPr="008F5C16">
        <w:t xml:space="preserve">ICH </w:t>
      </w:r>
      <w:commentRangeEnd w:id="41"/>
      <w:r w:rsidR="00C22653">
        <w:rPr>
          <w:rStyle w:val="CommentReference"/>
        </w:rPr>
        <w:commentReference w:id="41"/>
      </w:r>
      <w:r w:rsidR="008F5C16" w:rsidRPr="008F5C16">
        <w:t>sites were logged</w:t>
      </w:r>
      <w:r w:rsidR="008F5C16">
        <w:t>, therefore this study does not</w:t>
      </w:r>
      <w:ins w:id="47" w:author="Skaien, Cora WLRS:EX" w:date="2025-05-09T08:39:00Z" w16du:dateUtc="2025-05-09T15:39:00Z">
        <w:r w:rsidR="00C22653">
          <w:t xml:space="preserve"> adequate</w:t>
        </w:r>
      </w:ins>
      <w:ins w:id="48" w:author="Skaien, Cora WLRS:EX" w:date="2025-05-09T08:40:00Z" w16du:dateUtc="2025-05-09T15:40:00Z">
        <w:r w:rsidR="00C22653">
          <w:t>ly</w:t>
        </w:r>
      </w:ins>
      <w:r w:rsidR="008F5C16">
        <w:t xml:space="preserve"> </w:t>
      </w:r>
      <w:r w:rsidR="008F5C16" w:rsidRPr="008F5C16">
        <w:t>compar</w:t>
      </w:r>
      <w:r w:rsidR="008F5C16">
        <w:t>e</w:t>
      </w:r>
      <w:r w:rsidR="008F5C16" w:rsidRPr="008F5C16">
        <w:t xml:space="preserve"> results from </w:t>
      </w:r>
      <w:ins w:id="49" w:author="Skaien, Cora WLRS:EX" w:date="2025-05-09T08:40:00Z" w16du:dateUtc="2025-05-09T15:40:00Z">
        <w:r w:rsidR="00C22653">
          <w:t xml:space="preserve">logging within </w:t>
        </w:r>
      </w:ins>
      <w:r w:rsidR="008F5C16" w:rsidRPr="008F5C16">
        <w:t xml:space="preserve">the SBS with that from other </w:t>
      </w:r>
      <w:r w:rsidR="008F5C16">
        <w:t>z</w:t>
      </w:r>
      <w:r w:rsidR="008F5C16" w:rsidRPr="008F5C16">
        <w:t>ones.</w:t>
      </w:r>
    </w:p>
    <w:p w14:paraId="51ECE3C4" w14:textId="73133F19" w:rsidR="00D62134" w:rsidRPr="004E347F" w:rsidRDefault="004F7423" w:rsidP="000E5BF4">
      <w:pPr>
        <w:pStyle w:val="Heading3"/>
        <w:rPr>
          <w:rFonts w:eastAsia="Times New Roman"/>
        </w:rPr>
      </w:pPr>
      <w:r>
        <w:rPr>
          <w:rFonts w:eastAsia="Times New Roman"/>
        </w:rPr>
        <w:t>4.</w:t>
      </w:r>
      <w:r w:rsidR="0033381B">
        <w:rPr>
          <w:rFonts w:eastAsia="Times New Roman"/>
        </w:rPr>
        <w:t>1.4</w:t>
      </w:r>
      <w:r>
        <w:rPr>
          <w:rFonts w:eastAsia="Times New Roman"/>
        </w:rPr>
        <w:t xml:space="preserve">. </w:t>
      </w:r>
      <w:r w:rsidR="00E41265" w:rsidRPr="002C709D">
        <w:rPr>
          <w:rFonts w:eastAsia="Times New Roman"/>
        </w:rPr>
        <w:t>Climat</w:t>
      </w:r>
      <w:r w:rsidR="000073CB" w:rsidRPr="002C709D">
        <w:rPr>
          <w:rFonts w:eastAsia="Times New Roman"/>
        </w:rPr>
        <w:t>i</w:t>
      </w:r>
      <w:r w:rsidR="002947D8" w:rsidRPr="002C709D">
        <w:rPr>
          <w:rFonts w:eastAsia="Times New Roman"/>
        </w:rPr>
        <w:t>c</w:t>
      </w:r>
      <w:r w:rsidR="000812C5">
        <w:rPr>
          <w:rFonts w:eastAsia="Times New Roman"/>
        </w:rPr>
        <w:t>/weather</w:t>
      </w:r>
      <w:r w:rsidR="008B49EE">
        <w:rPr>
          <w:rFonts w:eastAsia="Times New Roman"/>
        </w:rPr>
        <w:t xml:space="preserve"> </w:t>
      </w:r>
      <w:r w:rsidR="000073CB" w:rsidRPr="002C709D">
        <w:rPr>
          <w:rFonts w:eastAsia="Times New Roman"/>
        </w:rPr>
        <w:t>conditions</w:t>
      </w:r>
    </w:p>
    <w:p w14:paraId="025533C4" w14:textId="45D8D3E1" w:rsidR="00693FEF" w:rsidRPr="00D62134" w:rsidRDefault="00D62134" w:rsidP="000C076A">
      <w:pPr>
        <w:rPr>
          <w:lang w:val="en-US"/>
        </w:rPr>
      </w:pPr>
      <w:r w:rsidRPr="00D62134">
        <w:rPr>
          <w:lang w:val="en-US"/>
        </w:rPr>
        <w:t>Plant cover and berry abundance were correlated with climatic conditions and particularly those associated with temperature and moisture regime</w:t>
      </w:r>
      <w:r w:rsidR="006D1929">
        <w:rPr>
          <w:lang w:val="en-US"/>
        </w:rPr>
        <w:t xml:space="preserve">. </w:t>
      </w:r>
      <w:r w:rsidRPr="00D62134">
        <w:rPr>
          <w:lang w:val="en-US"/>
        </w:rPr>
        <w:t>C</w:t>
      </w:r>
      <w:r w:rsidR="00860B96">
        <w:rPr>
          <w:lang w:val="en-US"/>
        </w:rPr>
        <w:t>limatic c</w:t>
      </w:r>
      <w:r w:rsidRPr="00D62134">
        <w:rPr>
          <w:lang w:val="en-US"/>
        </w:rPr>
        <w:t xml:space="preserve">onditions in previous </w:t>
      </w:r>
      <w:r w:rsidR="00630A3E">
        <w:rPr>
          <w:lang w:val="en-US"/>
        </w:rPr>
        <w:t xml:space="preserve">months, seasons and </w:t>
      </w:r>
      <w:r w:rsidRPr="00D62134">
        <w:rPr>
          <w:lang w:val="en-US"/>
        </w:rPr>
        <w:t xml:space="preserve">years </w:t>
      </w:r>
      <w:r w:rsidR="00860B96">
        <w:rPr>
          <w:lang w:val="en-US"/>
        </w:rPr>
        <w:t>were often related to berry yield</w:t>
      </w:r>
      <w:r w:rsidR="006D1929">
        <w:t xml:space="preserve">. </w:t>
      </w:r>
      <w:r w:rsidR="00F67199" w:rsidRPr="00711695">
        <w:t xml:space="preserve">In </w:t>
      </w:r>
      <w:r w:rsidR="009B4FD1" w:rsidRPr="00711695">
        <w:t>the SBS</w:t>
      </w:r>
      <w:r w:rsidR="00F67199" w:rsidRPr="00711695">
        <w:t xml:space="preserve"> and </w:t>
      </w:r>
      <w:r w:rsidR="009B4FD1" w:rsidRPr="00711695">
        <w:t>ICH</w:t>
      </w:r>
      <w:ins w:id="50" w:author="Skaien, Cora WLRS:EX" w:date="2025-05-09T08:40:00Z" w16du:dateUtc="2025-05-09T15:40:00Z">
        <w:r w:rsidR="00F453FE">
          <w:t>,</w:t>
        </w:r>
      </w:ins>
      <w:r w:rsidR="009B4FD1" w:rsidRPr="00711695">
        <w:t xml:space="preserve"> </w:t>
      </w:r>
      <w:r w:rsidR="00DB5830">
        <w:t>cooler</w:t>
      </w:r>
      <w:ins w:id="51" w:author="Skaien, Cora WLRS:EX" w:date="2025-05-09T08:40:00Z" w16du:dateUtc="2025-05-09T15:40:00Z">
        <w:r w:rsidR="00F453FE">
          <w:t>,</w:t>
        </w:r>
      </w:ins>
      <w:r w:rsidR="00DB5830">
        <w:t xml:space="preserve"> </w:t>
      </w:r>
      <w:r w:rsidR="004842CD">
        <w:t>moister</w:t>
      </w:r>
      <w:r w:rsidR="00F67199" w:rsidRPr="00711695">
        <w:t xml:space="preserve"> conditions </w:t>
      </w:r>
      <w:r w:rsidR="00E872F8">
        <w:t xml:space="preserve">in preceding time periods </w:t>
      </w:r>
      <w:r w:rsidR="00860B96">
        <w:t xml:space="preserve">were related to higher berry </w:t>
      </w:r>
      <w:r w:rsidR="00995B23">
        <w:t>yields</w:t>
      </w:r>
      <w:r w:rsidR="006D1929">
        <w:t xml:space="preserve">. </w:t>
      </w:r>
      <w:commentRangeStart w:id="52"/>
      <w:r w:rsidR="00971422">
        <w:t xml:space="preserve">Alternatively, </w:t>
      </w:r>
      <w:commentRangeEnd w:id="52"/>
      <w:r w:rsidR="00FD6F50">
        <w:rPr>
          <w:rStyle w:val="CommentReference"/>
        </w:rPr>
        <w:commentReference w:id="52"/>
      </w:r>
      <w:r w:rsidR="00971422">
        <w:t>exceedingly l</w:t>
      </w:r>
      <w:r w:rsidR="00971422" w:rsidRPr="00971422">
        <w:t xml:space="preserve">ow </w:t>
      </w:r>
      <w:r w:rsidR="00971422">
        <w:lastRenderedPageBreak/>
        <w:t>temperatures</w:t>
      </w:r>
      <w:r w:rsidR="00971422" w:rsidRPr="00971422">
        <w:t xml:space="preserve"> may mean exposure of plants to freezing damage if snowpack levels were sufficiently low </w:t>
      </w:r>
    </w:p>
    <w:p w14:paraId="58E8A541" w14:textId="243142BD" w:rsidR="005A51B4" w:rsidRDefault="004220BE" w:rsidP="000C076A">
      <w:pPr>
        <w:rPr>
          <w:lang w:val="en-US"/>
        </w:rPr>
      </w:pPr>
      <w:r w:rsidRPr="004220BE">
        <w:rPr>
          <w:lang w:val="en-US"/>
        </w:rPr>
        <w:t xml:space="preserve">Our results are consistent with those of other studies </w:t>
      </w:r>
      <w:r w:rsidR="00AA5A0D">
        <w:rPr>
          <w:lang w:val="en-US"/>
        </w:rPr>
        <w:t xml:space="preserve">from BC and nearby areas </w:t>
      </w:r>
      <w:r w:rsidRPr="004220BE">
        <w:rPr>
          <w:lang w:val="en-US"/>
        </w:rPr>
        <w:t xml:space="preserve">in confirming the importance of climatic conditions in terms of </w:t>
      </w:r>
      <w:r w:rsidR="00D72144">
        <w:rPr>
          <w:lang w:val="en-US"/>
        </w:rPr>
        <w:t>huckleberry</w:t>
      </w:r>
      <w:r w:rsidR="00D72144" w:rsidRPr="004220BE">
        <w:rPr>
          <w:lang w:val="en-US"/>
        </w:rPr>
        <w:t xml:space="preserve"> </w:t>
      </w:r>
      <w:r w:rsidRPr="004220BE">
        <w:rPr>
          <w:lang w:val="en-US"/>
        </w:rPr>
        <w:t>cover and berry abundanc</w:t>
      </w:r>
      <w:r w:rsidR="00B95307">
        <w:rPr>
          <w:lang w:val="en-US"/>
        </w:rPr>
        <w:t>e</w:t>
      </w:r>
      <w:r w:rsidR="00EB21F9">
        <w:rPr>
          <w:lang w:val="en-US"/>
        </w:rPr>
        <w:t xml:space="preserve"> (Appendix 2).</w:t>
      </w:r>
      <w:r w:rsidR="000C076A">
        <w:t xml:space="preserve"> </w:t>
      </w:r>
      <w:r w:rsidR="00DC22EB">
        <w:rPr>
          <w:lang w:val="en-US"/>
        </w:rPr>
        <w:t>Weather</w:t>
      </w:r>
      <w:r w:rsidR="00DC22EB" w:rsidRPr="004220BE">
        <w:rPr>
          <w:lang w:val="en-US"/>
        </w:rPr>
        <w:t xml:space="preserve"> </w:t>
      </w:r>
      <w:r w:rsidR="00693FEF" w:rsidRPr="004220BE">
        <w:rPr>
          <w:lang w:val="en-US"/>
        </w:rPr>
        <w:t xml:space="preserve">conditions in </w:t>
      </w:r>
      <w:r w:rsidR="00366A82">
        <w:rPr>
          <w:lang w:val="en-US"/>
        </w:rPr>
        <w:t xml:space="preserve">current and </w:t>
      </w:r>
      <w:r w:rsidR="00693FEF" w:rsidRPr="004220BE">
        <w:rPr>
          <w:lang w:val="en-US"/>
        </w:rPr>
        <w:t xml:space="preserve">preceding years impact berry production </w:t>
      </w:r>
      <w:r w:rsidR="00366A82" w:rsidRPr="00860B96">
        <w:rPr>
          <w:lang w:val="en-US"/>
        </w:rPr>
        <w:t>(Holden et al. 2012, Friesen et al 2016, McLellan 2023)</w:t>
      </w:r>
      <w:ins w:id="53" w:author="Skaien, Cora WLRS:EX" w:date="2025-05-09T08:41:00Z" w16du:dateUtc="2025-05-09T15:41:00Z">
        <w:r w:rsidR="00FD6F50">
          <w:rPr>
            <w:lang w:val="en-US"/>
          </w:rPr>
          <w:t>;</w:t>
        </w:r>
      </w:ins>
      <w:del w:id="54" w:author="Skaien, Cora WLRS:EX" w:date="2025-05-09T08:41:00Z" w16du:dateUtc="2025-05-09T15:41:00Z">
        <w:r w:rsidR="00366A82" w:rsidRPr="00860B96" w:rsidDel="00FD6F50">
          <w:rPr>
            <w:lang w:val="en-US"/>
          </w:rPr>
          <w:delText xml:space="preserve"> </w:delText>
        </w:r>
        <w:r w:rsidR="00693FEF" w:rsidRPr="004220BE" w:rsidDel="00FD6F50">
          <w:rPr>
            <w:lang w:val="en-US"/>
          </w:rPr>
          <w:delText>–</w:delText>
        </w:r>
      </w:del>
      <w:r w:rsidR="00693FEF" w:rsidRPr="004220BE">
        <w:rPr>
          <w:lang w:val="en-US"/>
        </w:rPr>
        <w:t xml:space="preserve"> this was likely </w:t>
      </w:r>
      <w:proofErr w:type="gramStart"/>
      <w:r w:rsidR="00693FEF" w:rsidRPr="004220BE">
        <w:rPr>
          <w:lang w:val="en-US"/>
        </w:rPr>
        <w:t xml:space="preserve">due to the </w:t>
      </w:r>
      <w:r w:rsidR="00366A82">
        <w:rPr>
          <w:lang w:val="en-US"/>
        </w:rPr>
        <w:t>effect</w:t>
      </w:r>
      <w:proofErr w:type="gramEnd"/>
      <w:r w:rsidR="00693FEF" w:rsidRPr="004220BE">
        <w:rPr>
          <w:lang w:val="en-US"/>
        </w:rPr>
        <w:t xml:space="preserve"> on the general health of the plants and bud</w:t>
      </w:r>
      <w:r w:rsidR="00DC22EB">
        <w:rPr>
          <w:lang w:val="en-US"/>
        </w:rPr>
        <w:t xml:space="preserve"> </w:t>
      </w:r>
      <w:r w:rsidR="00693FEF" w:rsidRPr="004220BE">
        <w:rPr>
          <w:lang w:val="en-US"/>
        </w:rPr>
        <w:t>set</w:t>
      </w:r>
      <w:r w:rsidR="00860B96">
        <w:rPr>
          <w:lang w:val="en-US"/>
        </w:rPr>
        <w:t xml:space="preserve">, which occurs the year </w:t>
      </w:r>
      <w:r w:rsidR="0038590A">
        <w:rPr>
          <w:lang w:val="en-US"/>
        </w:rPr>
        <w:t>before</w:t>
      </w:r>
      <w:r w:rsidR="00860B96">
        <w:rPr>
          <w:lang w:val="en-US"/>
        </w:rPr>
        <w:t xml:space="preserve"> berry production</w:t>
      </w:r>
      <w:r w:rsidR="00693FEF" w:rsidRPr="004220BE">
        <w:rPr>
          <w:lang w:val="en-US"/>
        </w:rPr>
        <w:t xml:space="preserve"> </w:t>
      </w:r>
      <w:r w:rsidR="00366A82">
        <w:rPr>
          <w:lang w:val="en-US"/>
        </w:rPr>
        <w:t xml:space="preserve">and </w:t>
      </w:r>
      <w:r w:rsidR="00DC22EB">
        <w:rPr>
          <w:lang w:val="en-US"/>
        </w:rPr>
        <w:t>would influence subsequent</w:t>
      </w:r>
      <w:r w:rsidR="00693FEF" w:rsidRPr="004220BE">
        <w:rPr>
          <w:lang w:val="en-US"/>
        </w:rPr>
        <w:t xml:space="preserve"> berry abundance</w:t>
      </w:r>
      <w:r w:rsidR="006D1929">
        <w:rPr>
          <w:lang w:val="en-US"/>
        </w:rPr>
        <w:t xml:space="preserve">. </w:t>
      </w:r>
      <w:bookmarkStart w:id="55" w:name="_Hlk195626123"/>
      <w:r w:rsidR="00366A82">
        <w:rPr>
          <w:lang w:val="en-US"/>
        </w:rPr>
        <w:t>H</w:t>
      </w:r>
      <w:r w:rsidR="00366A82" w:rsidRPr="00366A82">
        <w:rPr>
          <w:lang w:val="en-US"/>
        </w:rPr>
        <w:t>ence there could be significant differences in berry abundance</w:t>
      </w:r>
      <w:ins w:id="56" w:author="Skaien, Cora WLRS:EX" w:date="2025-05-09T08:41:00Z" w16du:dateUtc="2025-05-09T15:41:00Z">
        <w:r w:rsidR="00FD6F50">
          <w:rPr>
            <w:lang w:val="en-US"/>
          </w:rPr>
          <w:t xml:space="preserve">, </w:t>
        </w:r>
      </w:ins>
      <w:del w:id="57" w:author="Skaien, Cora WLRS:EX" w:date="2025-05-09T08:41:00Z" w16du:dateUtc="2025-05-09T15:41:00Z">
        <w:r w:rsidR="00366A82" w:rsidRPr="00366A82" w:rsidDel="00FD6F50">
          <w:rPr>
            <w:lang w:val="en-US"/>
          </w:rPr>
          <w:delText xml:space="preserve"> – </w:delText>
        </w:r>
      </w:del>
      <w:r w:rsidR="00366A82" w:rsidRPr="00366A82">
        <w:rPr>
          <w:lang w:val="en-US"/>
        </w:rPr>
        <w:t>with the same level of plant cover</w:t>
      </w:r>
      <w:ins w:id="58" w:author="Skaien, Cora WLRS:EX" w:date="2025-05-09T08:41:00Z" w16du:dateUtc="2025-05-09T15:41:00Z">
        <w:r w:rsidR="00FD6F50">
          <w:rPr>
            <w:lang w:val="en-US"/>
          </w:rPr>
          <w:t>,</w:t>
        </w:r>
      </w:ins>
      <w:del w:id="59" w:author="Skaien, Cora WLRS:EX" w:date="2025-05-09T08:41:00Z" w16du:dateUtc="2025-05-09T15:41:00Z">
        <w:r w:rsidR="00366A82" w:rsidRPr="00366A82" w:rsidDel="00FD6F50">
          <w:rPr>
            <w:lang w:val="en-US"/>
          </w:rPr>
          <w:delText xml:space="preserve"> –</w:delText>
        </w:r>
      </w:del>
      <w:r w:rsidR="00366A82" w:rsidRPr="00366A82">
        <w:rPr>
          <w:lang w:val="en-US"/>
        </w:rPr>
        <w:t xml:space="preserve"> in different years</w:t>
      </w:r>
      <w:bookmarkEnd w:id="55"/>
      <w:r w:rsidR="00366A82">
        <w:rPr>
          <w:lang w:val="en-US"/>
        </w:rPr>
        <w:t>.</w:t>
      </w:r>
    </w:p>
    <w:p w14:paraId="2F31168F" w14:textId="2BAEF76E" w:rsidR="005A51B4" w:rsidRDefault="00ED4752" w:rsidP="000C076A">
      <w:r>
        <w:t>Deep snow cover help</w:t>
      </w:r>
      <w:r w:rsidR="00062ABB">
        <w:t>s</w:t>
      </w:r>
      <w:r>
        <w:t xml:space="preserve"> protect plants from exposure to f</w:t>
      </w:r>
      <w:r w:rsidR="00DC22EB" w:rsidRPr="00B47D2B">
        <w:t xml:space="preserve">reezing temperatures </w:t>
      </w:r>
      <w:r w:rsidR="00062ABB">
        <w:t xml:space="preserve">and desiccation </w:t>
      </w:r>
      <w:r>
        <w:t>that can have</w:t>
      </w:r>
      <w:r w:rsidR="00DC22EB" w:rsidRPr="00B47D2B">
        <w:t xml:space="preserve"> detrimental effects on flower </w:t>
      </w:r>
      <w:r w:rsidR="00DC22EB" w:rsidRPr="000C076A">
        <w:t>buds and hence berry abundance</w:t>
      </w:r>
      <w:r>
        <w:t xml:space="preserve"> (Minore et al 1979, Stark and Baker 1992)</w:t>
      </w:r>
      <w:r w:rsidR="00DC22EB" w:rsidRPr="000C076A">
        <w:t>.</w:t>
      </w:r>
      <w:r w:rsidR="0007096B">
        <w:t xml:space="preserve"> </w:t>
      </w:r>
      <w:r w:rsidR="0007096B" w:rsidRPr="004220BE">
        <w:rPr>
          <w:lang w:val="en-US"/>
        </w:rPr>
        <w:t xml:space="preserve">A near freezing dormant period </w:t>
      </w:r>
      <w:ins w:id="60" w:author="Skaien, Cora WLRS:EX" w:date="2025-05-09T08:46:00Z" w16du:dateUtc="2025-05-09T15:46:00Z">
        <w:r w:rsidR="00D26AF3">
          <w:rPr>
            <w:lang w:val="en-US"/>
          </w:rPr>
          <w:t>has been shown to be</w:t>
        </w:r>
      </w:ins>
      <w:del w:id="61" w:author="Skaien, Cora WLRS:EX" w:date="2025-05-09T08:46:00Z" w16du:dateUtc="2025-05-09T15:46:00Z">
        <w:r w:rsidR="0007096B" w:rsidRPr="004220BE" w:rsidDel="00D26AF3">
          <w:rPr>
            <w:lang w:val="en-US"/>
          </w:rPr>
          <w:delText>was</w:delText>
        </w:r>
      </w:del>
      <w:r w:rsidR="0007096B" w:rsidRPr="004220BE">
        <w:rPr>
          <w:lang w:val="en-US"/>
        </w:rPr>
        <w:t xml:space="preserve"> beneficial for berry production (Barney 1999</w:t>
      </w:r>
      <w:r w:rsidR="0007096B">
        <w:rPr>
          <w:lang w:val="en-US"/>
        </w:rPr>
        <w:t>)</w:t>
      </w:r>
      <w:r w:rsidR="006D1929">
        <w:rPr>
          <w:lang w:val="en-US"/>
        </w:rPr>
        <w:t xml:space="preserve">. </w:t>
      </w:r>
      <w:r>
        <w:t>H</w:t>
      </w:r>
      <w:ins w:id="62" w:author="Skaien, Cora WLRS:EX" w:date="2025-05-09T08:46:00Z" w16du:dateUtc="2025-05-09T15:46:00Z">
        <w:r w:rsidR="00D26AF3">
          <w:t>owever, h</w:t>
        </w:r>
      </w:ins>
      <w:r>
        <w:t>eavy spring rains</w:t>
      </w:r>
      <w:r w:rsidR="00864DDF">
        <w:t xml:space="preserve">, hail and </w:t>
      </w:r>
      <w:r>
        <w:t>frost can negatively impact flowering and pollination success</w:t>
      </w:r>
      <w:ins w:id="63" w:author="Skaien, Cora WLRS:EX" w:date="2025-05-09T08:46:00Z" w16du:dateUtc="2025-05-09T15:46:00Z">
        <w:r w:rsidR="00755331">
          <w:t>,</w:t>
        </w:r>
      </w:ins>
      <w:r>
        <w:t xml:space="preserve"> and </w:t>
      </w:r>
      <w:r w:rsidR="00864DDF">
        <w:t xml:space="preserve">prolonged </w:t>
      </w:r>
      <w:r w:rsidR="00062ABB">
        <w:t xml:space="preserve">summer </w:t>
      </w:r>
      <w:r w:rsidR="00864DDF">
        <w:t>snowpack</w:t>
      </w:r>
      <w:r w:rsidR="00366A82">
        <w:t xml:space="preserve"> and </w:t>
      </w:r>
      <w:r w:rsidR="00864DDF">
        <w:t xml:space="preserve">cold temperatures </w:t>
      </w:r>
      <w:r w:rsidR="00366A82">
        <w:t>as well as</w:t>
      </w:r>
      <w:r w:rsidR="00864DDF">
        <w:t xml:space="preserve"> </w:t>
      </w:r>
      <w:r w:rsidR="0007096B">
        <w:t xml:space="preserve">drought and </w:t>
      </w:r>
      <w:r w:rsidR="00366A82">
        <w:t xml:space="preserve">hot </w:t>
      </w:r>
      <w:proofErr w:type="gramStart"/>
      <w:r w:rsidR="00366A82">
        <w:t xml:space="preserve">temperatures </w:t>
      </w:r>
      <w:r w:rsidR="0007096B">
        <w:t xml:space="preserve"> </w:t>
      </w:r>
      <w:r>
        <w:t>can</w:t>
      </w:r>
      <w:proofErr w:type="gramEnd"/>
      <w:r>
        <w:t xml:space="preserve"> lead to failure of berry crop</w:t>
      </w:r>
      <w:r w:rsidR="0007096B">
        <w:t>s</w:t>
      </w:r>
      <w:r>
        <w:t xml:space="preserve"> (</w:t>
      </w:r>
      <w:r w:rsidR="00366A82">
        <w:t xml:space="preserve">Martin 1983, </w:t>
      </w:r>
      <w:r w:rsidR="0007096B">
        <w:t xml:space="preserve">Stark and Baker 1992, </w:t>
      </w:r>
      <w:r>
        <w:t>Hobby and Keefer 2010</w:t>
      </w:r>
      <w:r w:rsidR="00366A82">
        <w:rPr>
          <w:lang w:val="en-US"/>
        </w:rPr>
        <w:t xml:space="preserve">, </w:t>
      </w:r>
      <w:r w:rsidR="00366A82" w:rsidRPr="004220BE">
        <w:rPr>
          <w:lang w:val="en-US"/>
        </w:rPr>
        <w:t>Holden et al. 2012</w:t>
      </w:r>
      <w:r w:rsidR="0007096B">
        <w:rPr>
          <w:lang w:val="en-US"/>
        </w:rPr>
        <w:t xml:space="preserve">, </w:t>
      </w:r>
      <w:r w:rsidR="0007096B">
        <w:t xml:space="preserve">McLellan 2023). </w:t>
      </w:r>
      <w:r w:rsidR="005A51B4" w:rsidRPr="005A51B4">
        <w:t xml:space="preserve">Holden et al. </w:t>
      </w:r>
      <w:r w:rsidR="005A51B4">
        <w:t>(</w:t>
      </w:r>
      <w:r w:rsidR="005A51B4" w:rsidRPr="005A51B4">
        <w:t>2012</w:t>
      </w:r>
      <w:r w:rsidR="005A51B4">
        <w:t>) found that b</w:t>
      </w:r>
      <w:r w:rsidR="005A51B4" w:rsidRPr="005A51B4">
        <w:t>erry production was positively correlated with July diurnal temperature range, first snow free date, maximum snow water equivalent and November-April cumulative precipitation</w:t>
      </w:r>
      <w:ins w:id="64" w:author="Skaien, Cora WLRS:EX" w:date="2025-05-09T08:46:00Z" w16du:dateUtc="2025-05-09T15:46:00Z">
        <w:r w:rsidR="00755331">
          <w:t>,</w:t>
        </w:r>
      </w:ins>
      <w:del w:id="65" w:author="Skaien, Cora WLRS:EX" w:date="2025-05-09T08:46:00Z" w16du:dateUtc="2025-05-09T15:46:00Z">
        <w:r w:rsidR="005A51B4" w:rsidDel="00755331">
          <w:delText>;</w:delText>
        </w:r>
      </w:del>
      <w:r w:rsidR="005A51B4" w:rsidRPr="005A51B4">
        <w:t xml:space="preserve"> and negatively correlated with the number of growing degree days above 1</w:t>
      </w:r>
      <w:r w:rsidR="005A51B4" w:rsidRPr="005A51B4">
        <w:rPr>
          <w:vertAlign w:val="superscript"/>
        </w:rPr>
        <w:t>0</w:t>
      </w:r>
      <w:r w:rsidR="005A51B4" w:rsidRPr="005A51B4">
        <w:t>C and 5</w:t>
      </w:r>
      <w:r w:rsidR="005A51B4" w:rsidRPr="005A51B4">
        <w:rPr>
          <w:vertAlign w:val="superscript"/>
        </w:rPr>
        <w:t>0</w:t>
      </w:r>
      <w:r w:rsidR="005A51B4" w:rsidRPr="005A51B4">
        <w:t>C and April-June average minimum temperature.</w:t>
      </w:r>
    </w:p>
    <w:p w14:paraId="68B98374" w14:textId="0B43E611" w:rsidR="00AC0AAA" w:rsidRPr="0007096B" w:rsidRDefault="005A51B4" w:rsidP="000C076A">
      <w:r>
        <w:t>I</w:t>
      </w:r>
      <w:r w:rsidR="008C3125" w:rsidRPr="000C076A">
        <w:t>t is</w:t>
      </w:r>
      <w:r>
        <w:t xml:space="preserve"> a complex set of climatic factors at multiple temporal scales influencing berry abundance and</w:t>
      </w:r>
      <w:r w:rsidR="008C3125" w:rsidRPr="000C076A">
        <w:t xml:space="preserve"> </w:t>
      </w:r>
      <w:ins w:id="66" w:author="Skaien, Cora WLRS:EX" w:date="2025-05-09T08:47:00Z" w16du:dateUtc="2025-05-09T15:47:00Z">
        <w:r w:rsidR="00554FFF">
          <w:t xml:space="preserve">it is </w:t>
        </w:r>
      </w:ins>
      <w:r w:rsidR="008C3125" w:rsidRPr="000C076A">
        <w:t>important that managers implement management practices designed to enhance or maintain berry patches over a wide range of site</w:t>
      </w:r>
      <w:ins w:id="67" w:author="Skaien, Cora WLRS:EX" w:date="2025-05-09T08:47:00Z" w16du:dateUtc="2025-05-09T15:47:00Z">
        <w:r w:rsidR="00554FFF">
          <w:t xml:space="preserve"> conditions</w:t>
        </w:r>
      </w:ins>
      <w:del w:id="68" w:author="Skaien, Cora WLRS:EX" w:date="2025-05-09T08:47:00Z" w16du:dateUtc="2025-05-09T15:47:00Z">
        <w:r w:rsidR="008C3125" w:rsidRPr="000C076A" w:rsidDel="00554FFF">
          <w:delText>s</w:delText>
        </w:r>
      </w:del>
      <w:r w:rsidR="008C3125" w:rsidRPr="000C076A">
        <w:t xml:space="preserve"> such that if weather conditions are unfavourable in one area </w:t>
      </w:r>
      <w:ins w:id="69" w:author="Skaien, Cora WLRS:EX" w:date="2025-05-09T08:47:00Z" w16du:dateUtc="2025-05-09T15:47:00Z">
        <w:r w:rsidR="00554FFF">
          <w:t xml:space="preserve">and/or in </w:t>
        </w:r>
      </w:ins>
      <w:r w:rsidR="008C3125" w:rsidRPr="000C076A">
        <w:t>one year</w:t>
      </w:r>
      <w:ins w:id="70" w:author="Skaien, Cora WLRS:EX" w:date="2025-05-09T08:47:00Z" w16du:dateUtc="2025-05-09T15:47:00Z">
        <w:r w:rsidR="00554FFF">
          <w:t>,</w:t>
        </w:r>
      </w:ins>
      <w:r w:rsidR="008C3125" w:rsidRPr="000C076A">
        <w:t xml:space="preserve"> there </w:t>
      </w:r>
      <w:r w:rsidR="00805173" w:rsidRPr="000C076A">
        <w:t>will be</w:t>
      </w:r>
      <w:r w:rsidR="008C3125" w:rsidRPr="000C076A">
        <w:t xml:space="preserve"> other areas </w:t>
      </w:r>
      <w:ins w:id="71" w:author="Skaien, Cora WLRS:EX" w:date="2025-05-09T08:47:00Z" w16du:dateUtc="2025-05-09T15:47:00Z">
        <w:r w:rsidR="00554FFF">
          <w:t xml:space="preserve">in </w:t>
        </w:r>
      </w:ins>
      <w:r w:rsidR="008C3125" w:rsidRPr="000C076A">
        <w:t>which</w:t>
      </w:r>
      <w:del w:id="72" w:author="Skaien, Cora WLRS:EX" w:date="2025-05-09T08:47:00Z" w16du:dateUtc="2025-05-09T15:47:00Z">
        <w:r w:rsidR="008C3125" w:rsidRPr="000C076A" w:rsidDel="00554FFF">
          <w:delText xml:space="preserve"> in</w:delText>
        </w:r>
      </w:del>
      <w:r w:rsidR="008C3125" w:rsidRPr="000C076A">
        <w:t xml:space="preserve"> weather conditions are better in terms of berry production.</w:t>
      </w:r>
      <w:r w:rsidR="0039776A" w:rsidRPr="000C076A">
        <w:t xml:space="preserve"> </w:t>
      </w:r>
      <w:r w:rsidR="00693FEF" w:rsidRPr="000C076A">
        <w:t>Climatic determinants from past years may not be a reliable</w:t>
      </w:r>
      <w:ins w:id="73" w:author="Skaien, Cora WLRS:EX" w:date="2025-05-09T08:48:00Z" w16du:dateUtc="2025-05-09T15:48:00Z">
        <w:r w:rsidR="009D5CDC">
          <w:t xml:space="preserve"> indicator</w:t>
        </w:r>
      </w:ins>
      <w:r w:rsidR="00693FEF" w:rsidRPr="000C076A">
        <w:t xml:space="preserve"> of berry abundance in the future given the differences between past, current and predicted climatic conditions</w:t>
      </w:r>
      <w:r w:rsidR="00036074">
        <w:t xml:space="preserve"> (Prevey et al. 2020)</w:t>
      </w:r>
      <w:r w:rsidR="00693FEF" w:rsidRPr="000C076A">
        <w:t>.</w:t>
      </w:r>
      <w:bookmarkStart w:id="74" w:name="_Hlk192512056"/>
    </w:p>
    <w:bookmarkEnd w:id="74"/>
    <w:p w14:paraId="7BC39EA0" w14:textId="18F4BF5D" w:rsidR="00693FEF" w:rsidRPr="00B47D2B" w:rsidRDefault="004F7423" w:rsidP="000E5BF4">
      <w:pPr>
        <w:pStyle w:val="Heading3"/>
      </w:pPr>
      <w:r>
        <w:t>4.</w:t>
      </w:r>
      <w:r w:rsidR="0033381B">
        <w:t>1.5</w:t>
      </w:r>
      <w:r>
        <w:t xml:space="preserve">. </w:t>
      </w:r>
      <w:r w:rsidR="00693FEF" w:rsidRPr="00B47D2B">
        <w:t>Site factors</w:t>
      </w:r>
    </w:p>
    <w:p w14:paraId="3B39B012" w14:textId="606B35DE" w:rsidR="0039776A" w:rsidRDefault="00327122" w:rsidP="000E5BF4">
      <w:r w:rsidRPr="00327122">
        <w:t xml:space="preserve">We found huckleberry plant cover and </w:t>
      </w:r>
      <w:r w:rsidR="00505F68">
        <w:t>abundance</w:t>
      </w:r>
      <w:r w:rsidR="007210E9">
        <w:t xml:space="preserve"> are associated with certain site factors and this differed by zone (Appendix 3). </w:t>
      </w:r>
      <w:ins w:id="75" w:author="Skaien, Cora WLRS:EX" w:date="2025-05-09T08:48:00Z" w16du:dateUtc="2025-05-09T15:48:00Z">
        <w:r w:rsidR="009D5CDC">
          <w:t>Both cover and abundance</w:t>
        </w:r>
      </w:ins>
      <w:del w:id="76" w:author="Skaien, Cora WLRS:EX" w:date="2025-05-09T08:48:00Z" w16du:dateUtc="2025-05-09T15:48:00Z">
        <w:r w:rsidR="007210E9" w:rsidDel="009D5CDC">
          <w:delText>It</w:delText>
        </w:r>
      </w:del>
      <w:r w:rsidRPr="00327122">
        <w:t xml:space="preserve"> w</w:t>
      </w:r>
      <w:ins w:id="77" w:author="Skaien, Cora WLRS:EX" w:date="2025-05-09T08:48:00Z" w16du:dateUtc="2025-05-09T15:48:00Z">
        <w:r w:rsidR="009D5CDC">
          <w:t>ere</w:t>
        </w:r>
      </w:ins>
      <w:del w:id="78" w:author="Skaien, Cora WLRS:EX" w:date="2025-05-09T08:48:00Z" w16du:dateUtc="2025-05-09T15:48:00Z">
        <w:r w:rsidRPr="00327122" w:rsidDel="009D5CDC">
          <w:delText>as</w:delText>
        </w:r>
      </w:del>
      <w:r w:rsidRPr="00327122">
        <w:t xml:space="preserve"> generally greatest </w:t>
      </w:r>
      <w:r w:rsidR="00AA69BC">
        <w:t>between 1700 and 1800m asl</w:t>
      </w:r>
      <w:r w:rsidRPr="00327122">
        <w:t xml:space="preserve"> in the ESSF</w:t>
      </w:r>
      <w:r w:rsidR="006D1929">
        <w:rPr>
          <w:rStyle w:val="CommentReference"/>
        </w:rPr>
        <w:t xml:space="preserve">. </w:t>
      </w:r>
      <w:r w:rsidR="00F56579">
        <w:t xml:space="preserve"> In the ESSF and ICH</w:t>
      </w:r>
      <w:ins w:id="79" w:author="Skaien, Cora WLRS:EX" w:date="2025-05-09T08:48:00Z" w16du:dateUtc="2025-05-09T15:48:00Z">
        <w:r w:rsidR="009D5CDC">
          <w:t>,</w:t>
        </w:r>
      </w:ins>
      <w:r w:rsidR="00F56579">
        <w:t xml:space="preserve"> </w:t>
      </w:r>
      <w:commentRangeStart w:id="80"/>
      <w:r w:rsidR="00F56579">
        <w:t>inclined</w:t>
      </w:r>
      <w:commentRangeEnd w:id="80"/>
      <w:r w:rsidR="001123F8">
        <w:rPr>
          <w:rStyle w:val="CommentReference"/>
        </w:rPr>
        <w:commentReference w:id="80"/>
      </w:r>
      <w:r w:rsidR="00F56579">
        <w:t xml:space="preserve"> warmer aspects were somewhat more favourable for huckleberry</w:t>
      </w:r>
      <w:r w:rsidR="0045628C">
        <w:t>; i</w:t>
      </w:r>
      <w:r w:rsidR="007E1EB5">
        <w:t>n the ICH and SBS</w:t>
      </w:r>
      <w:ins w:id="81" w:author="Skaien, Cora WLRS:EX" w:date="2025-05-09T08:48:00Z" w16du:dateUtc="2025-05-09T15:48:00Z">
        <w:r w:rsidR="009D5CDC">
          <w:t>,</w:t>
        </w:r>
      </w:ins>
      <w:r w:rsidR="007E1EB5">
        <w:t xml:space="preserve"> </w:t>
      </w:r>
      <w:r w:rsidR="00575B37">
        <w:t>higher elevation</w:t>
      </w:r>
      <w:r w:rsidR="0021044D">
        <w:t xml:space="preserve"> sites provided better conditions</w:t>
      </w:r>
      <w:r w:rsidR="0045628C">
        <w:t>.</w:t>
      </w:r>
    </w:p>
    <w:p w14:paraId="41DCD8EA" w14:textId="0FDE66C1" w:rsidR="000812C5" w:rsidRPr="004E347F" w:rsidRDefault="00327122" w:rsidP="000E5BF4">
      <w:pPr>
        <w:rPr>
          <w:lang w:val="en-US"/>
        </w:rPr>
      </w:pPr>
      <w:r w:rsidRPr="0053133B">
        <w:t>Our results are consistent with other</w:t>
      </w:r>
      <w:r w:rsidR="00AA69BC" w:rsidRPr="0053133B">
        <w:t>s</w:t>
      </w:r>
      <w:r w:rsidRPr="0053133B">
        <w:t xml:space="preserve"> who determined that favourable conditions for plants and berries are more likely to be found </w:t>
      </w:r>
      <w:r w:rsidR="00F56579" w:rsidRPr="0053133B">
        <w:t xml:space="preserve">in </w:t>
      </w:r>
      <w:r w:rsidR="00A007F1" w:rsidRPr="0053133B">
        <w:t xml:space="preserve">at higher elevations and in </w:t>
      </w:r>
      <w:r w:rsidR="00F56579" w:rsidRPr="0053133B">
        <w:t xml:space="preserve">cool moist </w:t>
      </w:r>
      <w:r w:rsidR="00621C73" w:rsidRPr="0053133B">
        <w:t xml:space="preserve">climates </w:t>
      </w:r>
      <w:r w:rsidR="00805173" w:rsidRPr="0053133B">
        <w:t>-</w:t>
      </w:r>
      <w:r w:rsidR="000672FF" w:rsidRPr="0053133B">
        <w:t xml:space="preserve"> i.e. on</w:t>
      </w:r>
      <w:r w:rsidR="00FC7B1D" w:rsidRPr="0053133B">
        <w:t xml:space="preserve"> Mt</w:t>
      </w:r>
      <w:r w:rsidR="000672FF" w:rsidRPr="0053133B">
        <w:t>.</w:t>
      </w:r>
      <w:r w:rsidR="00FC7B1D" w:rsidRPr="0053133B">
        <w:t xml:space="preserve"> St</w:t>
      </w:r>
      <w:r w:rsidR="000672FF" w:rsidRPr="0053133B">
        <w:t>.</w:t>
      </w:r>
      <w:r w:rsidR="00FC7B1D" w:rsidRPr="0053133B">
        <w:t xml:space="preserve"> Helens (Hunn and Norton 1984</w:t>
      </w:r>
      <w:r w:rsidR="000672FF" w:rsidRPr="0053133B">
        <w:t>, Yang 2008)</w:t>
      </w:r>
      <w:r w:rsidR="00FC7B1D" w:rsidRPr="0053133B">
        <w:t xml:space="preserve">, </w:t>
      </w:r>
      <w:r w:rsidR="00F56579" w:rsidRPr="0053133B">
        <w:t>in</w:t>
      </w:r>
      <w:r w:rsidR="000672FF" w:rsidRPr="0053133B">
        <w:t xml:space="preserve"> </w:t>
      </w:r>
      <w:r w:rsidR="00FC7B1D" w:rsidRPr="0053133B">
        <w:t>mid</w:t>
      </w:r>
      <w:ins w:id="82" w:author="Skaien, Cora WLRS:EX" w:date="2025-05-09T08:49:00Z" w16du:dateUtc="2025-05-09T15:49:00Z">
        <w:r w:rsidR="009D5CDC">
          <w:t>-</w:t>
        </w:r>
      </w:ins>
      <w:del w:id="83" w:author="Skaien, Cora WLRS:EX" w:date="2025-05-09T08:49:00Z" w16du:dateUtc="2025-05-09T15:49:00Z">
        <w:r w:rsidR="00FC7B1D" w:rsidRPr="0053133B" w:rsidDel="009D5CDC">
          <w:delText xml:space="preserve"> </w:delText>
        </w:r>
      </w:del>
      <w:r w:rsidR="00FC7B1D" w:rsidRPr="0053133B">
        <w:t xml:space="preserve">elevation and subalpine </w:t>
      </w:r>
      <w:r w:rsidR="000672FF" w:rsidRPr="0053133B">
        <w:t xml:space="preserve">sites </w:t>
      </w:r>
      <w:r w:rsidR="00FC7B1D" w:rsidRPr="0053133B">
        <w:t>on Mt Hood Oregon (Norton et al. 19</w:t>
      </w:r>
      <w:r w:rsidR="000672FF" w:rsidRPr="0053133B">
        <w:t>99</w:t>
      </w:r>
      <w:r w:rsidR="00FC7B1D" w:rsidRPr="0053133B">
        <w:t xml:space="preserve">), and </w:t>
      </w:r>
      <w:commentRangeStart w:id="84"/>
      <w:r w:rsidR="000672FF" w:rsidRPr="0053133B">
        <w:t xml:space="preserve">in </w:t>
      </w:r>
      <w:r w:rsidR="00FC7B1D" w:rsidRPr="0053133B">
        <w:t xml:space="preserve">BC </w:t>
      </w:r>
      <w:commentRangeEnd w:id="84"/>
      <w:r w:rsidR="001123F8">
        <w:rPr>
          <w:rStyle w:val="CommentReference"/>
        </w:rPr>
        <w:commentReference w:id="84"/>
      </w:r>
      <w:r w:rsidR="000672FF" w:rsidRPr="0053133B">
        <w:t>(</w:t>
      </w:r>
      <w:r w:rsidR="00FC7B1D" w:rsidRPr="0053133B">
        <w:t>Proctor et al. 2023)</w:t>
      </w:r>
      <w:r w:rsidR="006D1929">
        <w:t xml:space="preserve">. </w:t>
      </w:r>
      <w:r w:rsidR="00693FEF" w:rsidRPr="0053133B">
        <w:rPr>
          <w:lang w:val="en-US"/>
        </w:rPr>
        <w:t xml:space="preserve">Proctor et al. (2023) found good </w:t>
      </w:r>
      <w:r w:rsidRPr="0053133B">
        <w:rPr>
          <w:lang w:val="en-US"/>
        </w:rPr>
        <w:t xml:space="preserve">huckleberry </w:t>
      </w:r>
      <w:r w:rsidR="00693FEF" w:rsidRPr="0053133B">
        <w:rPr>
          <w:lang w:val="en-US"/>
        </w:rPr>
        <w:t>berry patches were more common on mid vs upper slope sites</w:t>
      </w:r>
      <w:ins w:id="85" w:author="Skaien, Cora WLRS:EX" w:date="2025-05-09T08:49:00Z" w16du:dateUtc="2025-05-09T15:49:00Z">
        <w:r w:rsidR="001123F8">
          <w:rPr>
            <w:lang w:val="en-US"/>
          </w:rPr>
          <w:t>,</w:t>
        </w:r>
      </w:ins>
      <w:r w:rsidR="00693FEF" w:rsidRPr="0053133B">
        <w:rPr>
          <w:lang w:val="en-US"/>
        </w:rPr>
        <w:t xml:space="preserve"> with low slope angles</w:t>
      </w:r>
      <w:r w:rsidR="00693FEF" w:rsidRPr="0053133B">
        <w:rPr>
          <w:i/>
          <w:iCs/>
          <w:lang w:val="en-US"/>
        </w:rPr>
        <w:t xml:space="preserve"> </w:t>
      </w:r>
      <w:r w:rsidR="00693FEF" w:rsidRPr="0053133B">
        <w:rPr>
          <w:lang w:val="en-US"/>
        </w:rPr>
        <w:t>and</w:t>
      </w:r>
      <w:r w:rsidR="00693FEF" w:rsidRPr="0053133B">
        <w:rPr>
          <w:rFonts w:eastAsiaTheme="majorEastAsia"/>
          <w:lang w:val="en-US"/>
        </w:rPr>
        <w:t xml:space="preserve"> more likely to occur on</w:t>
      </w:r>
      <w:r w:rsidRPr="0053133B">
        <w:rPr>
          <w:rFonts w:eastAsiaTheme="majorEastAsia"/>
          <w:lang w:val="en-US"/>
        </w:rPr>
        <w:t xml:space="preserve"> W-facing slopes</w:t>
      </w:r>
      <w:r w:rsidR="006D1929">
        <w:t xml:space="preserve">. </w:t>
      </w:r>
    </w:p>
    <w:p w14:paraId="0A511E1B" w14:textId="350F5091" w:rsidR="007C350F" w:rsidRPr="009E704C" w:rsidRDefault="007C350F" w:rsidP="009E704C">
      <w:pPr>
        <w:pStyle w:val="Heading2"/>
      </w:pPr>
      <w:r w:rsidRPr="009E704C">
        <w:lastRenderedPageBreak/>
        <w:t>4.</w:t>
      </w:r>
      <w:r w:rsidR="0033381B" w:rsidRPr="009E704C">
        <w:t>2</w:t>
      </w:r>
      <w:r w:rsidRPr="009E704C">
        <w:t>. Implications of forest management practices</w:t>
      </w:r>
    </w:p>
    <w:p w14:paraId="64FCB445" w14:textId="4B0960CE" w:rsidR="007C350F" w:rsidRDefault="007C350F" w:rsidP="007C350F">
      <w:r>
        <w:t xml:space="preserve">We found </w:t>
      </w:r>
      <w:r w:rsidRPr="00AD0580">
        <w:t xml:space="preserve">generally greater </w:t>
      </w:r>
      <w:r>
        <w:t xml:space="preserve">huckleberry </w:t>
      </w:r>
      <w:r w:rsidRPr="00AD0580">
        <w:t>cover in logged areas and somewhat greater berry production</w:t>
      </w:r>
      <w:r>
        <w:t xml:space="preserve">; </w:t>
      </w:r>
      <w:r w:rsidRPr="00AD0580">
        <w:t xml:space="preserve">there was a </w:t>
      </w:r>
      <w:r>
        <w:t xml:space="preserve">greater </w:t>
      </w:r>
      <w:r w:rsidR="0053133B">
        <w:t xml:space="preserve">positive </w:t>
      </w:r>
      <w:r>
        <w:t>implication</w:t>
      </w:r>
      <w:r w:rsidRPr="00AD0580">
        <w:t xml:space="preserve"> </w:t>
      </w:r>
      <w:r>
        <w:t>of logging for</w:t>
      </w:r>
      <w:r w:rsidRPr="00AD0580">
        <w:t xml:space="preserve"> cover than </w:t>
      </w:r>
      <w:r>
        <w:t>for</w:t>
      </w:r>
      <w:r w:rsidRPr="00AD0580">
        <w:t xml:space="preserve"> berry abundance</w:t>
      </w:r>
      <w:r w:rsidR="00710218">
        <w:t xml:space="preserve"> (Appendix 4)</w:t>
      </w:r>
      <w:r w:rsidR="006D1929">
        <w:t xml:space="preserve">. </w:t>
      </w:r>
      <w:r>
        <w:t>Canopy cover was generally lower in logged sites</w:t>
      </w:r>
      <w:ins w:id="86" w:author="Skaien, Cora WLRS:EX" w:date="2025-05-09T08:49:00Z" w16du:dateUtc="2025-05-09T15:49:00Z">
        <w:r w:rsidR="001123F8">
          <w:t>,</w:t>
        </w:r>
      </w:ins>
      <w:r>
        <w:t xml:space="preserve"> which makes </w:t>
      </w:r>
      <w:ins w:id="87" w:author="Skaien, Cora WLRS:EX" w:date="2025-05-09T08:50:00Z" w16du:dateUtc="2025-05-09T15:50:00Z">
        <w:r w:rsidR="001123F8">
          <w:t>separating the individual influences of logging vs canopy cover</w:t>
        </w:r>
        <w:r w:rsidR="00F97FC1">
          <w:t xml:space="preserve"> on</w:t>
        </w:r>
      </w:ins>
      <w:ins w:id="88" w:author="Skaien, Cora WLRS:EX" w:date="2025-05-09T09:24:00Z" w16du:dateUtc="2025-05-09T16:24:00Z">
        <w:r w:rsidR="00531215">
          <w:t xml:space="preserve"> abundance</w:t>
        </w:r>
      </w:ins>
      <w:del w:id="89" w:author="Skaien, Cora WLRS:EX" w:date="2025-05-09T08:50:00Z" w16du:dateUtc="2025-05-09T15:50:00Z">
        <w:r w:rsidDel="00F97FC1">
          <w:delText xml:space="preserve">determination of the impact of logging per se as opposed to </w:delText>
        </w:r>
        <w:r w:rsidR="0053133B" w:rsidDel="00F97FC1">
          <w:delText>due to</w:delText>
        </w:r>
      </w:del>
      <w:r w:rsidR="0053133B">
        <w:t xml:space="preserve"> </w:t>
      </w:r>
      <w:del w:id="90" w:author="Skaien, Cora WLRS:EX" w:date="2025-05-09T09:24:00Z" w16du:dateUtc="2025-05-09T16:24:00Z">
        <w:r w:rsidDel="00531215">
          <w:delText xml:space="preserve">canopy cover </w:delText>
        </w:r>
      </w:del>
      <w:r>
        <w:t>challenging</w:t>
      </w:r>
      <w:ins w:id="91" w:author="Skaien, Cora WLRS:EX" w:date="2025-05-09T08:50:00Z" w16du:dateUtc="2025-05-09T15:50:00Z">
        <w:r w:rsidR="00F97FC1">
          <w:t>, but logging appears to be a means to reduce canopy cover to create favourable conditions for huckleberry abundance</w:t>
        </w:r>
      </w:ins>
      <w:r w:rsidR="006D1929">
        <w:t xml:space="preserve">. </w:t>
      </w:r>
      <w:commentRangeStart w:id="92"/>
      <w:commentRangeStart w:id="93"/>
      <w:del w:id="94" w:author="Skaien, Cora WLRS:EX" w:date="2025-05-09T08:53:00Z" w16du:dateUtc="2025-05-09T15:53:00Z">
        <w:r w:rsidR="00224535" w:rsidDel="00B71F54">
          <w:delText>Furthermore,</w:delText>
        </w:r>
        <w:r w:rsidR="0053133B" w:rsidDel="00B71F54">
          <w:delText xml:space="preserve"> </w:delText>
        </w:r>
        <w:r w:rsidDel="00B71F54">
          <w:delText>time since logging likely influence</w:delText>
        </w:r>
        <w:r w:rsidR="0053133B" w:rsidDel="00B71F54">
          <w:delText>d</w:delText>
        </w:r>
        <w:r w:rsidDel="00B71F54">
          <w:delText xml:space="preserve"> huckleberry response</w:delText>
        </w:r>
      </w:del>
      <w:r>
        <w:t>.</w:t>
      </w:r>
      <w:commentRangeEnd w:id="92"/>
      <w:r w:rsidR="00F97FC1">
        <w:rPr>
          <w:rStyle w:val="CommentReference"/>
        </w:rPr>
        <w:commentReference w:id="92"/>
      </w:r>
      <w:commentRangeEnd w:id="93"/>
      <w:r w:rsidR="000D6481">
        <w:rPr>
          <w:rStyle w:val="CommentReference"/>
        </w:rPr>
        <w:commentReference w:id="93"/>
      </w:r>
    </w:p>
    <w:p w14:paraId="4D9C9953" w14:textId="699525A1" w:rsidR="007C350F" w:rsidRDefault="00B71F54" w:rsidP="007C350F">
      <w:ins w:id="95" w:author="Skaien, Cora WLRS:EX" w:date="2025-05-09T08:52:00Z" w16du:dateUtc="2025-05-09T15:52:00Z">
        <w:r>
          <w:rPr>
            <w:lang w:val="en-US"/>
          </w:rPr>
          <w:t>Previous research has demonstrated a complex</w:t>
        </w:r>
      </w:ins>
      <w:ins w:id="96" w:author="Skaien, Cora WLRS:EX" w:date="2025-05-09T08:53:00Z" w16du:dateUtc="2025-05-09T15:53:00Z">
        <w:r>
          <w:rPr>
            <w:lang w:val="en-US"/>
          </w:rPr>
          <w:t>, non-linear</w:t>
        </w:r>
      </w:ins>
      <w:ins w:id="97" w:author="Skaien, Cora WLRS:EX" w:date="2025-05-09T08:52:00Z" w16du:dateUtc="2025-05-09T15:52:00Z">
        <w:r>
          <w:rPr>
            <w:lang w:val="en-US"/>
          </w:rPr>
          <w:t xml:space="preserve"> relationship with </w:t>
        </w:r>
      </w:ins>
      <w:ins w:id="98" w:author="Skaien, Cora WLRS:EX" w:date="2025-05-09T08:53:00Z" w16du:dateUtc="2025-05-09T15:53:00Z">
        <w:r>
          <w:rPr>
            <w:lang w:val="en-US"/>
          </w:rPr>
          <w:t>huckleberry</w:t>
        </w:r>
      </w:ins>
      <w:ins w:id="99" w:author="Skaien, Cora WLRS:EX" w:date="2025-05-09T08:52:00Z" w16du:dateUtc="2025-05-09T15:52:00Z">
        <w:r>
          <w:rPr>
            <w:lang w:val="en-US"/>
          </w:rPr>
          <w:t xml:space="preserve"> response with tim</w:t>
        </w:r>
      </w:ins>
      <w:ins w:id="100" w:author="Skaien, Cora WLRS:EX" w:date="2025-05-09T08:53:00Z" w16du:dateUtc="2025-05-09T15:53:00Z">
        <w:r>
          <w:rPr>
            <w:lang w:val="en-US"/>
          </w:rPr>
          <w:t>e</w:t>
        </w:r>
      </w:ins>
      <w:ins w:id="101" w:author="Skaien, Cora WLRS:EX" w:date="2025-05-09T08:52:00Z" w16du:dateUtc="2025-05-09T15:52:00Z">
        <w:r>
          <w:rPr>
            <w:lang w:val="en-US"/>
          </w:rPr>
          <w:t xml:space="preserve"> s</w:t>
        </w:r>
      </w:ins>
      <w:ins w:id="102" w:author="Skaien, Cora WLRS:EX" w:date="2025-05-09T08:53:00Z" w16du:dateUtc="2025-05-09T15:53:00Z">
        <w:r>
          <w:rPr>
            <w:lang w:val="en-US"/>
          </w:rPr>
          <w:t xml:space="preserve">ince logging. </w:t>
        </w:r>
      </w:ins>
      <w:r w:rsidR="007C350F" w:rsidRPr="00AD0580">
        <w:rPr>
          <w:lang w:val="en-US"/>
        </w:rPr>
        <w:t>Good berry production has been observed in clearcuts</w:t>
      </w:r>
      <w:ins w:id="103" w:author="Skaien, Cora WLRS:EX" w:date="2025-05-09T08:53:00Z" w16du:dateUtc="2025-05-09T15:53:00Z">
        <w:r>
          <w:rPr>
            <w:lang w:val="en-US"/>
          </w:rPr>
          <w:t xml:space="preserve"> across many studies</w:t>
        </w:r>
      </w:ins>
      <w:r w:rsidR="007C350F" w:rsidRPr="00AD0580">
        <w:rPr>
          <w:lang w:val="en-US"/>
        </w:rPr>
        <w:t xml:space="preserve"> (Nielson et al. 20024a, Proctor et al. 2023, Souliere et al. 2020), particularly in </w:t>
      </w:r>
      <w:r w:rsidR="007C350F" w:rsidRPr="00AD0580">
        <w:t xml:space="preserve">winter logged sites that were not planted or </w:t>
      </w:r>
      <w:r w:rsidR="007C350F">
        <w:t xml:space="preserve">treated with </w:t>
      </w:r>
      <w:r w:rsidR="007C350F" w:rsidRPr="00AD0580">
        <w:t xml:space="preserve">herbicide (Proctor et al. 2023) </w:t>
      </w:r>
      <w:r w:rsidR="007C350F">
        <w:t>and</w:t>
      </w:r>
      <w:r w:rsidR="007C350F" w:rsidRPr="00AD0580">
        <w:t xml:space="preserve"> in sites that were not scarified (Martin 1983)</w:t>
      </w:r>
      <w:r w:rsidR="006D1929">
        <w:t xml:space="preserve">. </w:t>
      </w:r>
      <w:ins w:id="104" w:author="Skaien, Cora WLRS:EX" w:date="2025-05-09T08:53:00Z" w16du:dateUtc="2025-05-09T15:53:00Z">
        <w:r w:rsidR="00AE5AAB">
          <w:t>Further, g</w:t>
        </w:r>
      </w:ins>
      <w:del w:id="105" w:author="Skaien, Cora WLRS:EX" w:date="2025-05-09T08:53:00Z" w16du:dateUtc="2025-05-09T15:53:00Z">
        <w:r w:rsidR="007C350F" w:rsidRPr="00AD0580" w:rsidDel="00AE5AAB">
          <w:delText>G</w:delText>
        </w:r>
      </w:del>
      <w:r w:rsidR="007C350F" w:rsidRPr="00AD0580">
        <w:t xml:space="preserve">ood berry production was found in stands </w:t>
      </w:r>
      <w:ins w:id="106" w:author="Skaien, Cora WLRS:EX" w:date="2025-05-09T08:53:00Z" w16du:dateUtc="2025-05-09T15:53:00Z">
        <w:r w:rsidR="00AE5AAB">
          <w:t xml:space="preserve">that were </w:t>
        </w:r>
      </w:ins>
      <w:r w:rsidR="007C350F" w:rsidRPr="00AD0580">
        <w:t>logged</w:t>
      </w:r>
      <w:del w:id="107" w:author="Skaien, Cora WLRS:EX" w:date="2025-05-09T08:53:00Z" w16du:dateUtc="2025-05-09T15:53:00Z">
        <w:r w:rsidR="007C350F" w:rsidRPr="00AD0580" w:rsidDel="00AE5AAB">
          <w:delText xml:space="preserve"> over</w:delText>
        </w:r>
      </w:del>
      <w:r w:rsidR="007C350F" w:rsidRPr="00AD0580">
        <w:t xml:space="preserve"> 10 years</w:t>
      </w:r>
      <w:ins w:id="108" w:author="Skaien, Cora WLRS:EX" w:date="2025-05-09T08:53:00Z" w16du:dateUtc="2025-05-09T15:53:00Z">
        <w:r w:rsidR="00AE5AAB">
          <w:t xml:space="preserve"> </w:t>
        </w:r>
      </w:ins>
      <w:ins w:id="109" w:author="Skaien, Cora WLRS:EX" w:date="2025-05-09T08:54:00Z" w16du:dateUtc="2025-05-09T15:54:00Z">
        <w:r w:rsidR="00AE5AAB">
          <w:t>or more prior</w:t>
        </w:r>
      </w:ins>
      <w:ins w:id="110" w:author="Skaien, Cora WLRS:EX" w:date="2025-05-09T08:51:00Z" w16du:dateUtc="2025-05-09T15:51:00Z">
        <w:r w:rsidR="000D6481">
          <w:t>,</w:t>
        </w:r>
      </w:ins>
      <w:r w:rsidR="007C350F" w:rsidRPr="00AD0580">
        <w:t xml:space="preserve"> </w:t>
      </w:r>
      <w:r w:rsidR="0053133B">
        <w:t>but less than 20 years</w:t>
      </w:r>
      <w:del w:id="111" w:author="Skaien, Cora WLRS:EX" w:date="2025-05-09T08:53:00Z" w16du:dateUtc="2025-05-09T15:53:00Z">
        <w:r w:rsidR="0053133B" w:rsidDel="00AE5AAB">
          <w:delText xml:space="preserve"> </w:delText>
        </w:r>
        <w:r w:rsidR="007C350F" w:rsidRPr="00AD0580" w:rsidDel="00AE5AAB">
          <w:delText>prior</w:delText>
        </w:r>
      </w:del>
      <w:r w:rsidR="007C350F" w:rsidRPr="00AD0580">
        <w:t xml:space="preserve"> (</w:t>
      </w:r>
      <w:r w:rsidR="0053133B" w:rsidRPr="00AD0580">
        <w:t>Souliere et al. 2020</w:t>
      </w:r>
      <w:r w:rsidR="0053133B">
        <w:t xml:space="preserve">, </w:t>
      </w:r>
      <w:r w:rsidR="007C350F" w:rsidRPr="00AD0580">
        <w:t>Proctor et al. 2023)</w:t>
      </w:r>
      <w:r w:rsidR="006D1929">
        <w:t xml:space="preserve">. </w:t>
      </w:r>
      <w:ins w:id="112" w:author="Skaien, Cora WLRS:EX" w:date="2025-05-09T08:54:00Z" w16du:dateUtc="2025-05-09T15:54:00Z">
        <w:r w:rsidR="00AE5AAB">
          <w:t>Similarly, m</w:t>
        </w:r>
      </w:ins>
      <w:del w:id="113" w:author="Skaien, Cora WLRS:EX" w:date="2025-05-09T08:54:00Z" w16du:dateUtc="2025-05-09T15:54:00Z">
        <w:r w:rsidR="007C350F" w:rsidRPr="00AD0580" w:rsidDel="00AE5AAB">
          <w:delText>M</w:delText>
        </w:r>
      </w:del>
      <w:r w:rsidR="007C350F" w:rsidRPr="00AD0580">
        <w:t>ature forests had poorer berry production compared to younger stands on cooler aspects in NW Montana</w:t>
      </w:r>
      <w:ins w:id="114" w:author="Skaien, Cora WLRS:EX" w:date="2025-05-09T08:54:00Z" w16du:dateUtc="2025-05-09T15:54:00Z">
        <w:r w:rsidR="00CA6965">
          <w:t>;</w:t>
        </w:r>
      </w:ins>
      <w:del w:id="115" w:author="Skaien, Cora WLRS:EX" w:date="2025-05-09T08:54:00Z" w16du:dateUtc="2025-05-09T15:54:00Z">
        <w:r w:rsidR="007C350F" w:rsidRPr="00AD0580" w:rsidDel="00CA6965">
          <w:delText>;</w:delText>
        </w:r>
      </w:del>
      <w:r w:rsidR="007C350F" w:rsidRPr="00AD0580">
        <w:t xml:space="preserve"> </w:t>
      </w:r>
      <w:ins w:id="116" w:author="Skaien, Cora WLRS:EX" w:date="2025-05-09T08:54:00Z" w16du:dateUtc="2025-05-09T15:54:00Z">
        <w:r w:rsidR="00CA6965">
          <w:t xml:space="preserve">however, in this same study, </w:t>
        </w:r>
      </w:ins>
      <w:r w:rsidR="007C350F" w:rsidRPr="00AD0580">
        <w:t>berry production was lower on logged sites on dry warm aspects (Martin 1983)</w:t>
      </w:r>
      <w:r w:rsidR="006D1929">
        <w:t xml:space="preserve">. </w:t>
      </w:r>
      <w:r w:rsidR="007C350F" w:rsidRPr="00AD0580">
        <w:t>Thinning overstory trees increased light availability to understory vegetation, extending the successional period conducive to growth and abundance on cool aspects (Simonin 2000)</w:t>
      </w:r>
      <w:r w:rsidR="006D1929">
        <w:t xml:space="preserve">. </w:t>
      </w:r>
      <w:r w:rsidR="007C350F" w:rsidRPr="00AD0580">
        <w:t>Forest management activities that negatively impact the presence and abundance of plants (e.g. mechanical site preparation, summer logging) will likely have negative impacts on berry production</w:t>
      </w:r>
      <w:r w:rsidR="007C350F">
        <w:t xml:space="preserve"> (Martin 1983; Proctor et al 2023)</w:t>
      </w:r>
      <w:r w:rsidR="007C350F" w:rsidRPr="00AD0580">
        <w:t>.</w:t>
      </w:r>
    </w:p>
    <w:p w14:paraId="0BB2F254" w14:textId="4D0DE21A" w:rsidR="007C350F" w:rsidRDefault="007C350F" w:rsidP="007C350F">
      <w:r w:rsidRPr="00AD0580">
        <w:t xml:space="preserve">Our results and those of others </w:t>
      </w:r>
      <w:r>
        <w:t xml:space="preserve">(Martin 1983, Simonin 2000, Souliere et al. 2020, Proctor et al. 2023, Nielson et al. 2024a, W. Mackenzie pers comm 2024) </w:t>
      </w:r>
      <w:r w:rsidRPr="00AD0580">
        <w:t>suggest that berry production will decline over time as forests develop and the canopy closes</w:t>
      </w:r>
      <w:r w:rsidR="006D1929">
        <w:t xml:space="preserve">. </w:t>
      </w:r>
      <w:r>
        <w:t>S</w:t>
      </w:r>
      <w:r w:rsidRPr="00AD0580">
        <w:t xml:space="preserve">ilviculture practices that speed up the development of a dense canopy such as high stocking levels, brushing, and fertilization will </w:t>
      </w:r>
      <w:r>
        <w:t xml:space="preserve">therefore likely </w:t>
      </w:r>
      <w:r w:rsidRPr="00AD0580">
        <w:t>be detrimental</w:t>
      </w:r>
      <w:r>
        <w:t xml:space="preserve"> to berry production.</w:t>
      </w:r>
    </w:p>
    <w:p w14:paraId="6B072694" w14:textId="41248BB3" w:rsidR="007C350F" w:rsidRPr="00B47D2B" w:rsidRDefault="007C350F" w:rsidP="007C350F">
      <w:pPr>
        <w:rPr>
          <w:shd w:val="clear" w:color="auto" w:fill="auto"/>
        </w:rPr>
      </w:pPr>
      <w:r w:rsidRPr="00F42144">
        <w:t>Management activities should focus on the most suitable areas with a goal of maintaining and enhancing huckleberry cover</w:t>
      </w:r>
      <w:r>
        <w:t xml:space="preserve"> by</w:t>
      </w:r>
      <w:r w:rsidRPr="00F42144">
        <w:t xml:space="preserve"> providing the appropriate conditions</w:t>
      </w:r>
      <w:r w:rsidR="006D1929">
        <w:t xml:space="preserve">. </w:t>
      </w:r>
      <w:r>
        <w:t>Activities should aim to provide an o</w:t>
      </w:r>
      <w:r w:rsidRPr="00F42144">
        <w:t>pen canopy</w:t>
      </w:r>
      <w:r>
        <w:t xml:space="preserve"> and</w:t>
      </w:r>
      <w:r w:rsidRPr="00F42144">
        <w:t xml:space="preserve"> adequate snow protection/cover</w:t>
      </w:r>
      <w:r>
        <w:t xml:space="preserve"> </w:t>
      </w:r>
      <w:r w:rsidRPr="00F42144">
        <w:t xml:space="preserve">over space and time </w:t>
      </w:r>
      <w:r>
        <w:t>to limit frost damage and provide for sufficient soil moisture</w:t>
      </w:r>
      <w:ins w:id="117" w:author="Skaien, Cora WLRS:EX" w:date="2025-05-09T08:55:00Z" w16du:dateUtc="2025-05-09T15:55:00Z">
        <w:r w:rsidR="008E1BC8">
          <w:t>,</w:t>
        </w:r>
      </w:ins>
      <w:del w:id="118" w:author="Skaien, Cora WLRS:EX" w:date="2025-05-09T08:55:00Z" w16du:dateUtc="2025-05-09T15:55:00Z">
        <w:r w:rsidDel="008E1BC8">
          <w:delText xml:space="preserve"> -</w:delText>
        </w:r>
      </w:del>
      <w:r>
        <w:t xml:space="preserve"> </w:t>
      </w:r>
      <w:r w:rsidRPr="00F42144">
        <w:t>considering stand development projections and current and potential future climatic conditions.</w:t>
      </w:r>
    </w:p>
    <w:p w14:paraId="494B72FC" w14:textId="398625C8" w:rsidR="00693FEF" w:rsidRPr="00B47D2B" w:rsidRDefault="004F7423" w:rsidP="00963E95">
      <w:pPr>
        <w:pStyle w:val="Heading2"/>
        <w:rPr>
          <w:lang w:val="en-US"/>
        </w:rPr>
      </w:pPr>
      <w:r>
        <w:rPr>
          <w:lang w:val="en-US"/>
        </w:rPr>
        <w:t>4.</w:t>
      </w:r>
      <w:r w:rsidR="0033381B">
        <w:rPr>
          <w:lang w:val="en-US"/>
        </w:rPr>
        <w:t>3</w:t>
      </w:r>
      <w:r>
        <w:rPr>
          <w:lang w:val="en-US"/>
        </w:rPr>
        <w:t xml:space="preserve">. </w:t>
      </w:r>
      <w:r w:rsidR="00693FEF" w:rsidRPr="00B47D2B">
        <w:rPr>
          <w:lang w:val="en-US"/>
        </w:rPr>
        <w:t xml:space="preserve">Predictions </w:t>
      </w:r>
      <w:r w:rsidR="002E65A1" w:rsidRPr="00B47D2B">
        <w:rPr>
          <w:lang w:val="en-US"/>
        </w:rPr>
        <w:t xml:space="preserve">in consideration of </w:t>
      </w:r>
      <w:r w:rsidR="00693FEF" w:rsidRPr="00B47D2B">
        <w:rPr>
          <w:lang w:val="en-US"/>
        </w:rPr>
        <w:t>climate change</w:t>
      </w:r>
    </w:p>
    <w:p w14:paraId="6E86FD31" w14:textId="37C398BD" w:rsidR="00693FEF" w:rsidRPr="00F21DFF" w:rsidRDefault="00693FEF" w:rsidP="000E5BF4">
      <w:bookmarkStart w:id="119" w:name="_Hlk163903317"/>
      <w:r w:rsidRPr="00F21DFF">
        <w:rPr>
          <w:lang w:val="en-US"/>
        </w:rPr>
        <w:t>The</w:t>
      </w:r>
      <w:r w:rsidRPr="00F21DFF">
        <w:rPr>
          <w:color w:val="FF0000"/>
          <w:lang w:val="en-US"/>
        </w:rPr>
        <w:t xml:space="preserve"> </w:t>
      </w:r>
      <w:r w:rsidR="00F21DFF">
        <w:rPr>
          <w:lang w:val="en-US"/>
        </w:rPr>
        <w:t xml:space="preserve">distribution </w:t>
      </w:r>
      <w:r w:rsidRPr="00F21DFF">
        <w:rPr>
          <w:lang w:val="en-US"/>
        </w:rPr>
        <w:t>of huckleberry shrubs is predicted to change in the future, with one study predicting a decrease in suitable habitat of 5-40% at lower latitudes and an increase of 5-60% at higher latitudes</w:t>
      </w:r>
      <w:r w:rsidRPr="00F21DFF">
        <w:t xml:space="preserve"> in coastal western North America, from southern California north through British Columbia and east to central Alberta and Montana</w:t>
      </w:r>
      <w:r w:rsidRPr="00F21DFF">
        <w:rPr>
          <w:lang w:val="en-US"/>
        </w:rPr>
        <w:t xml:space="preserve"> by 2100 </w:t>
      </w:r>
      <w:r w:rsidR="00F21DFF">
        <w:rPr>
          <w:lang w:val="en-US"/>
        </w:rPr>
        <w:t>(Prevey et al. 2020)</w:t>
      </w:r>
      <w:r w:rsidR="006D1929">
        <w:rPr>
          <w:lang w:val="en-US"/>
        </w:rPr>
        <w:t xml:space="preserve">. </w:t>
      </w:r>
      <w:r w:rsidRPr="00F21DFF">
        <w:t xml:space="preserve">Another study predicted an overall increase in suitable habitat by 84-122% in the southern Canadian Rocky Mountains by 2080, with more suitable habitat at </w:t>
      </w:r>
      <w:commentRangeStart w:id="120"/>
      <w:r w:rsidRPr="00F21DFF">
        <w:t xml:space="preserve">higher elevations </w:t>
      </w:r>
      <w:commentRangeEnd w:id="120"/>
      <w:r w:rsidR="00F3003B">
        <w:rPr>
          <w:rStyle w:val="CommentReference"/>
        </w:rPr>
        <w:commentReference w:id="120"/>
      </w:r>
      <w:r w:rsidRPr="00F21DFF">
        <w:t>(Roberts et al. 2014).</w:t>
      </w:r>
    </w:p>
    <w:p w14:paraId="4BAC443A" w14:textId="1BE95274" w:rsidR="00693FEF" w:rsidRPr="00F21DFF" w:rsidRDefault="00F21DFF" w:rsidP="000E5BF4">
      <w:r w:rsidRPr="00F21DFF">
        <w:rPr>
          <w:lang w:val="en-US"/>
        </w:rPr>
        <w:lastRenderedPageBreak/>
        <w:t>The phenology</w:t>
      </w:r>
      <w:r>
        <w:rPr>
          <w:lang w:val="en-US"/>
        </w:rPr>
        <w:t xml:space="preserve"> </w:t>
      </w:r>
      <w:r w:rsidR="00693FEF" w:rsidRPr="00F21DFF">
        <w:rPr>
          <w:lang w:val="en-US"/>
        </w:rPr>
        <w:t xml:space="preserve">of berry production in huckleberries is predicted to advance by as much as 24-52 days by 2100, </w:t>
      </w:r>
      <w:r w:rsidR="0030730A">
        <w:rPr>
          <w:lang w:val="en-US"/>
        </w:rPr>
        <w:t xml:space="preserve">and </w:t>
      </w:r>
      <w:r w:rsidR="00693FEF" w:rsidRPr="00F21DFF">
        <w:rPr>
          <w:lang w:val="en-US"/>
        </w:rPr>
        <w:t>resul</w:t>
      </w:r>
      <w:r w:rsidR="0030730A">
        <w:rPr>
          <w:lang w:val="en-US"/>
        </w:rPr>
        <w:t xml:space="preserve">t </w:t>
      </w:r>
      <w:r w:rsidR="00693FEF" w:rsidRPr="00F21DFF">
        <w:rPr>
          <w:lang w:val="en-US"/>
        </w:rPr>
        <w:t>in earlier flowering that will be</w:t>
      </w:r>
      <w:r w:rsidR="0030730A">
        <w:rPr>
          <w:lang w:val="en-US"/>
        </w:rPr>
        <w:t xml:space="preserve"> more</w:t>
      </w:r>
      <w:r w:rsidR="00693FEF" w:rsidRPr="00F21DFF">
        <w:rPr>
          <w:lang w:val="en-US"/>
        </w:rPr>
        <w:t xml:space="preserve"> </w:t>
      </w:r>
      <w:commentRangeStart w:id="121"/>
      <w:r w:rsidR="00693FEF" w:rsidRPr="00F21DFF">
        <w:rPr>
          <w:lang w:val="en-US"/>
        </w:rPr>
        <w:t xml:space="preserve">susceptible to spring </w:t>
      </w:r>
      <w:r w:rsidR="004E347F" w:rsidRPr="00F21DFF">
        <w:rPr>
          <w:lang w:val="en-US"/>
        </w:rPr>
        <w:t>frosts,</w:t>
      </w:r>
      <w:r w:rsidR="00693FEF" w:rsidRPr="00F21DFF">
        <w:rPr>
          <w:lang w:val="en-US"/>
        </w:rPr>
        <w:t xml:space="preserve"> and </w:t>
      </w:r>
      <w:r w:rsidR="0030730A">
        <w:rPr>
          <w:lang w:val="en-US"/>
        </w:rPr>
        <w:t xml:space="preserve">this may lead to </w:t>
      </w:r>
      <w:r w:rsidR="00693FEF" w:rsidRPr="00F21DFF">
        <w:rPr>
          <w:lang w:val="en-US"/>
        </w:rPr>
        <w:t xml:space="preserve">subsequent reduction in berry yield </w:t>
      </w:r>
      <w:r>
        <w:rPr>
          <w:lang w:val="en-US"/>
        </w:rPr>
        <w:t>(</w:t>
      </w:r>
      <w:r w:rsidR="00F56579" w:rsidRPr="00F21DFF">
        <w:rPr>
          <w:lang w:val="en-US"/>
        </w:rPr>
        <w:t>McLelland</w:t>
      </w:r>
      <w:r w:rsidR="00693FEF" w:rsidRPr="00F21DFF">
        <w:rPr>
          <w:lang w:val="en-US"/>
        </w:rPr>
        <w:t xml:space="preserve"> et al. 2020; </w:t>
      </w:r>
      <w:r w:rsidR="00693FEF" w:rsidRPr="00F21DFF">
        <w:t>Prevey et al. 2020</w:t>
      </w:r>
      <w:bookmarkEnd w:id="119"/>
      <w:r w:rsidR="00693FEF" w:rsidRPr="00F21DFF">
        <w:t>).</w:t>
      </w:r>
      <w:commentRangeEnd w:id="121"/>
      <w:r w:rsidR="0055769F">
        <w:rPr>
          <w:rStyle w:val="CommentReference"/>
        </w:rPr>
        <w:commentReference w:id="121"/>
      </w:r>
    </w:p>
    <w:p w14:paraId="320E6E7C" w14:textId="72181353" w:rsidR="00B80447" w:rsidRPr="00111F89" w:rsidRDefault="004F7423" w:rsidP="00111F89">
      <w:pPr>
        <w:pStyle w:val="Heading1"/>
      </w:pPr>
      <w:r w:rsidRPr="00111F89">
        <w:t xml:space="preserve">5. </w:t>
      </w:r>
      <w:r w:rsidR="0054156F" w:rsidRPr="00111F89">
        <w:t>MANAGEMENT RECOMMENDATIONS</w:t>
      </w:r>
    </w:p>
    <w:p w14:paraId="52CA72D7" w14:textId="781886BB" w:rsidR="0030730A" w:rsidRPr="00E35659" w:rsidRDefault="004F7423" w:rsidP="009E704C">
      <w:pPr>
        <w:pStyle w:val="Heading2"/>
        <w:rPr>
          <w:lang w:val="en-US"/>
        </w:rPr>
      </w:pPr>
      <w:r>
        <w:rPr>
          <w:lang w:val="en-US"/>
        </w:rPr>
        <w:t xml:space="preserve">5.1. </w:t>
      </w:r>
      <w:r w:rsidR="0030730A" w:rsidRPr="00E35659">
        <w:rPr>
          <w:lang w:val="en-US"/>
        </w:rPr>
        <w:t>Identify areas where management is most likely to lead to good berry production</w:t>
      </w:r>
    </w:p>
    <w:p w14:paraId="5C3F0B63" w14:textId="238DF260" w:rsidR="00541847" w:rsidRPr="00467D87" w:rsidRDefault="00E35659" w:rsidP="0084140A">
      <w:pPr>
        <w:pStyle w:val="ListParagraph"/>
        <w:numPr>
          <w:ilvl w:val="0"/>
          <w:numId w:val="27"/>
        </w:numPr>
        <w:ind w:left="990" w:hanging="540"/>
        <w:rPr>
          <w:rFonts w:eastAsia="Segoe UI" w:cs="Arial"/>
          <w:color w:val="333333"/>
          <w:lang w:val="en-US"/>
        </w:rPr>
      </w:pPr>
      <w:r>
        <w:rPr>
          <w:lang w:val="en-US"/>
        </w:rPr>
        <w:t xml:space="preserve">Use the results of this study </w:t>
      </w:r>
      <w:r w:rsidR="00504F54">
        <w:rPr>
          <w:lang w:val="en-US"/>
        </w:rPr>
        <w:t xml:space="preserve">in conjunction with other sources of information </w:t>
      </w:r>
      <w:r>
        <w:rPr>
          <w:lang w:val="en-US"/>
        </w:rPr>
        <w:t xml:space="preserve">to identify </w:t>
      </w:r>
      <w:r w:rsidR="00461D31">
        <w:rPr>
          <w:lang w:val="en-US"/>
        </w:rPr>
        <w:t xml:space="preserve">geographic </w:t>
      </w:r>
      <w:r>
        <w:rPr>
          <w:lang w:val="en-US"/>
        </w:rPr>
        <w:t xml:space="preserve">areas known to </w:t>
      </w:r>
      <w:r w:rsidR="009C1752">
        <w:rPr>
          <w:lang w:val="en-US"/>
        </w:rPr>
        <w:t>support high huckleberry cover</w:t>
      </w:r>
      <w:r>
        <w:rPr>
          <w:lang w:val="en-US"/>
        </w:rPr>
        <w:t>.</w:t>
      </w:r>
      <w:r w:rsidR="00006609" w:rsidRPr="00006609">
        <w:t xml:space="preserve"> </w:t>
      </w:r>
      <w:r w:rsidR="00006609">
        <w:t>Our results suggest that in general</w:t>
      </w:r>
      <w:ins w:id="122" w:author="Skaien, Cora WLRS:EX" w:date="2025-05-09T08:57:00Z" w16du:dateUtc="2025-05-09T15:57:00Z">
        <w:r w:rsidR="0055769F">
          <w:t>,</w:t>
        </w:r>
      </w:ins>
      <w:del w:id="123" w:author="Skaien, Cora WLRS:EX" w:date="2025-05-09T08:57:00Z" w16du:dateUtc="2025-05-09T15:57:00Z">
        <w:r w:rsidR="00006609" w:rsidDel="0055769F">
          <w:delText xml:space="preserve"> -</w:delText>
        </w:r>
      </w:del>
      <w:r w:rsidR="00006609">
        <w:t xml:space="preserve"> within the range of sites sampled</w:t>
      </w:r>
      <w:ins w:id="124" w:author="Skaien, Cora WLRS:EX" w:date="2025-05-09T08:57:00Z" w16du:dateUtc="2025-05-09T15:57:00Z">
        <w:r w:rsidR="0055769F">
          <w:t>,</w:t>
        </w:r>
      </w:ins>
      <w:del w:id="125" w:author="Skaien, Cora WLRS:EX" w:date="2025-05-09T08:57:00Z" w16du:dateUtc="2025-05-09T15:57:00Z">
        <w:r w:rsidR="00006609" w:rsidDel="0055769F">
          <w:delText xml:space="preserve"> -</w:delText>
        </w:r>
      </w:del>
      <w:r w:rsidR="00006609">
        <w:t xml:space="preserve"> the ESSF provide</w:t>
      </w:r>
      <w:r w:rsidR="008954D6">
        <w:t>d</w:t>
      </w:r>
      <w:r w:rsidR="00006609">
        <w:t xml:space="preserve"> the best conditions for huckleberry, followed by the ICH and the SBS. </w:t>
      </w:r>
      <w:r w:rsidR="00D31DD4">
        <w:t>We found i</w:t>
      </w:r>
      <w:r w:rsidR="00CC37BD">
        <w:t>n the ESSF</w:t>
      </w:r>
      <w:ins w:id="126" w:author="Skaien, Cora WLRS:EX" w:date="2025-05-09T08:57:00Z" w16du:dateUtc="2025-05-09T15:57:00Z">
        <w:r w:rsidR="00CE1C70">
          <w:t>,</w:t>
        </w:r>
      </w:ins>
      <w:r w:rsidR="00CC37BD">
        <w:t xml:space="preserve"> </w:t>
      </w:r>
      <w:r w:rsidR="009259DF">
        <w:t>the b</w:t>
      </w:r>
      <w:r w:rsidR="009259DF" w:rsidRPr="004024DD">
        <w:t>est sites were</w:t>
      </w:r>
      <w:r w:rsidR="009259DF" w:rsidRPr="00F83B4B">
        <w:t xml:space="preserve"> </w:t>
      </w:r>
      <w:commentRangeStart w:id="127"/>
      <w:r w:rsidR="009259DF">
        <w:t xml:space="preserve">inclined sites </w:t>
      </w:r>
      <w:commentRangeEnd w:id="127"/>
      <w:r w:rsidR="00CE1C70">
        <w:rPr>
          <w:rStyle w:val="CommentReference"/>
        </w:rPr>
        <w:commentReference w:id="127"/>
      </w:r>
      <w:r w:rsidR="009259DF">
        <w:t xml:space="preserve">around </w:t>
      </w:r>
      <w:r w:rsidR="009259DF" w:rsidRPr="00F83B4B">
        <w:t>1700-1</w:t>
      </w:r>
      <w:r w:rsidR="00FE7148">
        <w:t>9</w:t>
      </w:r>
      <w:r w:rsidR="009259DF" w:rsidRPr="00F83B4B">
        <w:t>00m asl</w:t>
      </w:r>
      <w:r w:rsidR="008954D6">
        <w:t>;</w:t>
      </w:r>
      <w:r w:rsidR="009259DF" w:rsidRPr="00F83B4B">
        <w:t xml:space="preserve"> </w:t>
      </w:r>
      <w:r w:rsidR="00DF04D6">
        <w:t>i</w:t>
      </w:r>
      <w:r w:rsidR="000F0DF6" w:rsidRPr="004024DD">
        <w:t xml:space="preserve">n the ICH and SBS </w:t>
      </w:r>
      <w:r w:rsidR="00DF04D6">
        <w:t xml:space="preserve">the </w:t>
      </w:r>
      <w:r w:rsidR="000F0DF6" w:rsidRPr="00F83B4B">
        <w:t>best sites were at higher elevations</w:t>
      </w:r>
      <w:r w:rsidR="00BF2772">
        <w:t xml:space="preserve"> within those </w:t>
      </w:r>
      <w:r w:rsidR="00DF04D6">
        <w:t>z</w:t>
      </w:r>
      <w:r w:rsidR="00BF2772">
        <w:t>one</w:t>
      </w:r>
      <w:r w:rsidR="00DF04D6">
        <w:t>s</w:t>
      </w:r>
      <w:r w:rsidR="00BF2772">
        <w:t xml:space="preserve"> </w:t>
      </w:r>
      <w:r w:rsidR="009C6C63">
        <w:t xml:space="preserve">and </w:t>
      </w:r>
      <w:r w:rsidR="000F0DF6" w:rsidRPr="00F83B4B">
        <w:t xml:space="preserve">in more </w:t>
      </w:r>
      <w:commentRangeStart w:id="128"/>
      <w:r w:rsidR="000F0DF6" w:rsidRPr="00F83B4B">
        <w:t>southerly location</w:t>
      </w:r>
      <w:r w:rsidR="00496A34">
        <w:t>s</w:t>
      </w:r>
      <w:r w:rsidR="001E5A31">
        <w:t>.</w:t>
      </w:r>
      <w:commentRangeEnd w:id="128"/>
      <w:r w:rsidR="00CE1C70">
        <w:rPr>
          <w:rStyle w:val="CommentReference"/>
        </w:rPr>
        <w:commentReference w:id="128"/>
      </w:r>
    </w:p>
    <w:p w14:paraId="48684005" w14:textId="4B2CEFB0" w:rsidR="008A555F" w:rsidRPr="00467D87" w:rsidRDefault="008A555F" w:rsidP="0084140A">
      <w:pPr>
        <w:pStyle w:val="ListParagraph"/>
        <w:numPr>
          <w:ilvl w:val="0"/>
          <w:numId w:val="27"/>
        </w:numPr>
        <w:ind w:left="990" w:hanging="540"/>
        <w:rPr>
          <w:rFonts w:eastAsia="Segoe UI" w:cs="Arial"/>
          <w:color w:val="333333"/>
          <w:lang w:val="en-US"/>
        </w:rPr>
      </w:pPr>
      <w:r w:rsidRPr="005128B7">
        <w:rPr>
          <w:lang w:val="en-US"/>
        </w:rPr>
        <w:t>Use</w:t>
      </w:r>
      <w:r w:rsidR="00FF578E">
        <w:rPr>
          <w:lang w:val="en-US"/>
        </w:rPr>
        <w:t xml:space="preserve"> the</w:t>
      </w:r>
      <w:r w:rsidRPr="005128B7">
        <w:rPr>
          <w:lang w:val="en-US"/>
        </w:rPr>
        <w:t xml:space="preserve"> vegetation tables in the BEC field guidebook</w:t>
      </w:r>
      <w:r w:rsidR="00036074">
        <w:rPr>
          <w:lang w:val="en-US"/>
        </w:rPr>
        <w:t>s</w:t>
      </w:r>
      <w:r w:rsidRPr="005128B7">
        <w:rPr>
          <w:lang w:val="en-US"/>
        </w:rPr>
        <w:t xml:space="preserve"> to determine the site series that feature significant amounts of huckleberry in mature forests as these are likely to provide for </w:t>
      </w:r>
      <w:r w:rsidR="00386DEF">
        <w:rPr>
          <w:lang w:val="en-US"/>
        </w:rPr>
        <w:t xml:space="preserve">the greatest </w:t>
      </w:r>
      <w:r w:rsidR="00562E0B">
        <w:rPr>
          <w:lang w:val="en-US"/>
        </w:rPr>
        <w:t xml:space="preserve">huckleberry </w:t>
      </w:r>
      <w:r w:rsidRPr="005128B7">
        <w:rPr>
          <w:lang w:val="en-US"/>
        </w:rPr>
        <w:t xml:space="preserve">cover in subsequent seral stages after </w:t>
      </w:r>
      <w:commentRangeStart w:id="129"/>
      <w:r w:rsidRPr="005128B7">
        <w:rPr>
          <w:lang w:val="en-US"/>
        </w:rPr>
        <w:t>logging</w:t>
      </w:r>
      <w:commentRangeEnd w:id="129"/>
      <w:r w:rsidR="00CE1C70">
        <w:rPr>
          <w:rStyle w:val="CommentReference"/>
        </w:rPr>
        <w:commentReference w:id="129"/>
      </w:r>
      <w:r w:rsidRPr="005128B7">
        <w:rPr>
          <w:lang w:val="en-US"/>
        </w:rPr>
        <w:t>.</w:t>
      </w:r>
    </w:p>
    <w:p w14:paraId="71E47D89" w14:textId="469F362A" w:rsidR="0030730A" w:rsidRDefault="00B80447" w:rsidP="0084140A">
      <w:pPr>
        <w:pStyle w:val="ListParagraph"/>
        <w:numPr>
          <w:ilvl w:val="1"/>
          <w:numId w:val="4"/>
        </w:numPr>
        <w:ind w:left="990" w:hanging="540"/>
        <w:rPr>
          <w:lang w:val="en-US"/>
        </w:rPr>
      </w:pPr>
      <w:r w:rsidRPr="009663BB">
        <w:rPr>
          <w:lang w:val="en-US"/>
        </w:rPr>
        <w:t>Use the BEC system</w:t>
      </w:r>
      <w:r w:rsidR="00AF1178" w:rsidRPr="009663BB">
        <w:rPr>
          <w:lang w:val="en-US"/>
        </w:rPr>
        <w:t xml:space="preserve"> field guides</w:t>
      </w:r>
      <w:r w:rsidR="008A555F">
        <w:rPr>
          <w:lang w:val="en-US"/>
        </w:rPr>
        <w:t xml:space="preserve">, </w:t>
      </w:r>
      <w:r w:rsidR="001946BD" w:rsidRPr="009663BB">
        <w:rPr>
          <w:lang w:val="en-US"/>
        </w:rPr>
        <w:t xml:space="preserve">subzone maps </w:t>
      </w:r>
      <w:r w:rsidR="000A1C5D" w:rsidRPr="009663BB">
        <w:rPr>
          <w:lang w:val="en-US"/>
        </w:rPr>
        <w:t>and</w:t>
      </w:r>
      <w:r w:rsidR="00767EF2" w:rsidRPr="009663BB">
        <w:rPr>
          <w:lang w:val="en-US"/>
        </w:rPr>
        <w:t xml:space="preserve"> </w:t>
      </w:r>
      <w:r w:rsidRPr="009663BB">
        <w:rPr>
          <w:lang w:val="en-US"/>
        </w:rPr>
        <w:t>projections of future climate envelopes to identify the areas</w:t>
      </w:r>
      <w:r w:rsidR="00E35659">
        <w:rPr>
          <w:lang w:val="en-US"/>
        </w:rPr>
        <w:t xml:space="preserve"> </w:t>
      </w:r>
      <w:r w:rsidRPr="009663BB">
        <w:rPr>
          <w:lang w:val="en-US"/>
        </w:rPr>
        <w:t xml:space="preserve">where management to enhance </w:t>
      </w:r>
      <w:r w:rsidR="00767EF2" w:rsidRPr="009663BB">
        <w:rPr>
          <w:lang w:val="en-US"/>
        </w:rPr>
        <w:t xml:space="preserve">huckleberry plant cover and </w:t>
      </w:r>
      <w:r w:rsidRPr="009663BB">
        <w:rPr>
          <w:lang w:val="en-US"/>
        </w:rPr>
        <w:t>berry production is most likely to</w:t>
      </w:r>
      <w:r w:rsidR="00C81120" w:rsidRPr="009663BB">
        <w:rPr>
          <w:lang w:val="en-US"/>
        </w:rPr>
        <w:t xml:space="preserve"> be </w:t>
      </w:r>
      <w:r w:rsidRPr="009663BB">
        <w:rPr>
          <w:lang w:val="en-US"/>
        </w:rPr>
        <w:t xml:space="preserve">successful now and in the future </w:t>
      </w:r>
      <w:r w:rsidR="008E1A65" w:rsidRPr="009663BB">
        <w:rPr>
          <w:lang w:val="en-US"/>
        </w:rPr>
        <w:t>(</w:t>
      </w:r>
      <w:r w:rsidR="008E1A65" w:rsidRPr="00C86728">
        <w:rPr>
          <w:lang w:val="en-US"/>
        </w:rPr>
        <w:t>see</w:t>
      </w:r>
      <w:r w:rsidR="008A555F">
        <w:rPr>
          <w:lang w:val="en-US"/>
        </w:rPr>
        <w:t xml:space="preserve"> </w:t>
      </w:r>
      <w:hyperlink r:id="rId18" w:history="1">
        <w:proofErr w:type="spellStart"/>
        <w:r w:rsidR="008A555F" w:rsidRPr="008A555F">
          <w:rPr>
            <w:color w:val="0000FF"/>
            <w:u w:val="single"/>
          </w:rPr>
          <w:t>BEC</w:t>
        </w:r>
        <w:r w:rsidR="00713DBE">
          <w:rPr>
            <w:color w:val="0000FF"/>
            <w:u w:val="single"/>
          </w:rPr>
          <w:t>web</w:t>
        </w:r>
        <w:proofErr w:type="spellEnd"/>
      </w:hyperlink>
      <w:r w:rsidR="008A555F">
        <w:t>,</w:t>
      </w:r>
      <w:r w:rsidR="008A555F" w:rsidRPr="008A555F">
        <w:t xml:space="preserve"> </w:t>
      </w:r>
      <w:commentRangeStart w:id="130"/>
      <w:r w:rsidR="008A555F">
        <w:fldChar w:fldCharType="begin"/>
      </w:r>
      <w:r w:rsidR="008A555F">
        <w:instrText>HYPERLINK "https://cfcg.forestry.ubc.ca/"</w:instrText>
      </w:r>
      <w:r w:rsidR="008A555F">
        <w:fldChar w:fldCharType="separate"/>
      </w:r>
      <w:r w:rsidR="008A555F" w:rsidRPr="008A555F">
        <w:rPr>
          <w:color w:val="0000FF"/>
          <w:u w:val="single"/>
        </w:rPr>
        <w:t>Centre for Forest Conservation Genetics | CFCG | UBC Forestry</w:t>
      </w:r>
      <w:r w:rsidR="008A555F">
        <w:fldChar w:fldCharType="end"/>
      </w:r>
      <w:commentRangeEnd w:id="130"/>
      <w:r w:rsidR="00CE1C70">
        <w:rPr>
          <w:rStyle w:val="CommentReference"/>
        </w:rPr>
        <w:commentReference w:id="130"/>
      </w:r>
      <w:r w:rsidR="008E1A65" w:rsidRPr="00C86728">
        <w:rPr>
          <w:lang w:val="en-US"/>
        </w:rPr>
        <w:t>).</w:t>
      </w:r>
    </w:p>
    <w:p w14:paraId="7F1732C7" w14:textId="1A1B9B85" w:rsidR="004A274F" w:rsidRDefault="004A274F" w:rsidP="0084140A">
      <w:pPr>
        <w:pStyle w:val="ListParagraph"/>
        <w:numPr>
          <w:ilvl w:val="1"/>
          <w:numId w:val="4"/>
        </w:numPr>
        <w:ind w:left="990" w:hanging="540"/>
        <w:rPr>
          <w:rStyle w:val="cf01"/>
          <w:rFonts w:asciiTheme="minorHAnsi" w:hAnsiTheme="minorHAnsi"/>
          <w:sz w:val="24"/>
          <w:szCs w:val="24"/>
        </w:rPr>
      </w:pPr>
      <w:bookmarkStart w:id="131" w:name="_Hlk195626527"/>
      <w:bookmarkStart w:id="132" w:name="_Hlk195626722"/>
      <w:r>
        <w:rPr>
          <w:rStyle w:val="cf01"/>
          <w:rFonts w:asciiTheme="minorHAnsi" w:hAnsiTheme="minorHAnsi"/>
          <w:sz w:val="24"/>
          <w:szCs w:val="24"/>
        </w:rPr>
        <w:t>U</w:t>
      </w:r>
      <w:r w:rsidRPr="009663BB">
        <w:rPr>
          <w:rStyle w:val="cf01"/>
          <w:rFonts w:asciiTheme="minorHAnsi" w:hAnsiTheme="minorHAnsi"/>
          <w:sz w:val="24"/>
          <w:szCs w:val="24"/>
        </w:rPr>
        <w:t xml:space="preserve">se </w:t>
      </w:r>
      <w:r w:rsidRPr="008A555F">
        <w:rPr>
          <w:rStyle w:val="cf01"/>
          <w:rFonts w:asciiTheme="minorHAnsi" w:hAnsiTheme="minorHAnsi"/>
          <w:sz w:val="24"/>
          <w:szCs w:val="24"/>
        </w:rPr>
        <w:t xml:space="preserve">PEM/TEM </w:t>
      </w:r>
      <w:r>
        <w:rPr>
          <w:rStyle w:val="cf01"/>
          <w:rFonts w:asciiTheme="minorHAnsi" w:hAnsiTheme="minorHAnsi"/>
          <w:sz w:val="24"/>
          <w:szCs w:val="24"/>
        </w:rPr>
        <w:t>maps of</w:t>
      </w:r>
      <w:r w:rsidRPr="008A555F">
        <w:rPr>
          <w:rStyle w:val="cf01"/>
          <w:rFonts w:asciiTheme="minorHAnsi" w:hAnsiTheme="minorHAnsi"/>
          <w:sz w:val="24"/>
          <w:szCs w:val="24"/>
        </w:rPr>
        <w:t xml:space="preserve"> site series</w:t>
      </w:r>
      <w:r>
        <w:rPr>
          <w:rStyle w:val="cf01"/>
          <w:rFonts w:asciiTheme="minorHAnsi" w:hAnsiTheme="minorHAnsi"/>
          <w:sz w:val="24"/>
          <w:szCs w:val="24"/>
        </w:rPr>
        <w:t xml:space="preserve"> where available to </w:t>
      </w:r>
      <w:r w:rsidR="008B1014">
        <w:rPr>
          <w:rStyle w:val="cf01"/>
          <w:rFonts w:asciiTheme="minorHAnsi" w:hAnsiTheme="minorHAnsi"/>
          <w:sz w:val="24"/>
          <w:szCs w:val="24"/>
        </w:rPr>
        <w:t>map</w:t>
      </w:r>
      <w:r>
        <w:rPr>
          <w:rStyle w:val="cf01"/>
          <w:rFonts w:asciiTheme="minorHAnsi" w:hAnsiTheme="minorHAnsi"/>
          <w:sz w:val="24"/>
          <w:szCs w:val="24"/>
        </w:rPr>
        <w:t xml:space="preserve"> key candidate sites. </w:t>
      </w:r>
      <w:r w:rsidR="008B1014">
        <w:rPr>
          <w:rStyle w:val="cf01"/>
          <w:rFonts w:asciiTheme="minorHAnsi" w:hAnsiTheme="minorHAnsi"/>
          <w:sz w:val="24"/>
          <w:szCs w:val="24"/>
        </w:rPr>
        <w:t>Otherwise</w:t>
      </w:r>
      <w:ins w:id="133" w:author="Skaien, Cora WLRS:EX" w:date="2025-05-09T08:58:00Z" w16du:dateUtc="2025-05-09T15:58:00Z">
        <w:r w:rsidR="00CE1C70">
          <w:rPr>
            <w:rStyle w:val="cf01"/>
            <w:rFonts w:asciiTheme="minorHAnsi" w:hAnsiTheme="minorHAnsi"/>
            <w:sz w:val="24"/>
            <w:szCs w:val="24"/>
          </w:rPr>
          <w:t>,</w:t>
        </w:r>
      </w:ins>
      <w:r w:rsidR="008B1014">
        <w:rPr>
          <w:rStyle w:val="cf01"/>
          <w:rFonts w:asciiTheme="minorHAnsi" w:hAnsiTheme="minorHAnsi"/>
          <w:sz w:val="24"/>
          <w:szCs w:val="24"/>
        </w:rPr>
        <w:t xml:space="preserve"> map areas of higher huckleberry cover</w:t>
      </w:r>
      <w:r w:rsidR="00FF578E">
        <w:rPr>
          <w:rStyle w:val="cf01"/>
          <w:rFonts w:asciiTheme="minorHAnsi" w:hAnsiTheme="minorHAnsi"/>
          <w:sz w:val="24"/>
          <w:szCs w:val="24"/>
        </w:rPr>
        <w:t xml:space="preserve"> using the remote </w:t>
      </w:r>
      <w:r w:rsidR="00995B23">
        <w:rPr>
          <w:rStyle w:val="cf01"/>
          <w:rFonts w:asciiTheme="minorHAnsi" w:hAnsiTheme="minorHAnsi"/>
          <w:sz w:val="24"/>
          <w:szCs w:val="24"/>
        </w:rPr>
        <w:t>sensing-based</w:t>
      </w:r>
      <w:r w:rsidR="00FF578E">
        <w:rPr>
          <w:rStyle w:val="cf01"/>
          <w:rFonts w:asciiTheme="minorHAnsi" w:hAnsiTheme="minorHAnsi"/>
          <w:sz w:val="24"/>
          <w:szCs w:val="24"/>
        </w:rPr>
        <w:t xml:space="preserve"> huckleberry mapping</w:t>
      </w:r>
      <w:bookmarkEnd w:id="131"/>
      <w:r w:rsidR="007836FB" w:rsidRPr="007836FB">
        <w:rPr>
          <w:rStyle w:val="cf01"/>
          <w:rFonts w:asciiTheme="minorHAnsi" w:hAnsiTheme="minorHAnsi"/>
          <w:sz w:val="24"/>
          <w:szCs w:val="24"/>
        </w:rPr>
        <w:t xml:space="preserve"> where available (such as done by </w:t>
      </w:r>
      <w:hyperlink r:id="rId19" w:history="1">
        <w:r w:rsidR="007836FB" w:rsidRPr="008677F3">
          <w:rPr>
            <w:rStyle w:val="Hyperlink"/>
            <w:rFonts w:cs="Segoe UI"/>
          </w:rPr>
          <w:t>Clarke, 2022</w:t>
        </w:r>
      </w:hyperlink>
      <w:r w:rsidR="007836FB" w:rsidRPr="007836FB">
        <w:rPr>
          <w:rStyle w:val="cf01"/>
          <w:rFonts w:asciiTheme="minorHAnsi" w:hAnsiTheme="minorHAnsi"/>
          <w:sz w:val="24"/>
          <w:szCs w:val="24"/>
        </w:rPr>
        <w:t>).</w:t>
      </w:r>
    </w:p>
    <w:bookmarkEnd w:id="132"/>
    <w:p w14:paraId="54B7BF0D" w14:textId="496D8F34" w:rsidR="009D01D1" w:rsidRPr="00992DE3" w:rsidRDefault="00627AAF" w:rsidP="0084140A">
      <w:pPr>
        <w:pStyle w:val="ListParagraph"/>
        <w:numPr>
          <w:ilvl w:val="1"/>
          <w:numId w:val="4"/>
        </w:numPr>
        <w:ind w:left="990" w:hanging="540"/>
        <w:rPr>
          <w:rStyle w:val="cf01"/>
          <w:rFonts w:asciiTheme="minorHAnsi" w:hAnsiTheme="minorHAnsi"/>
          <w:sz w:val="24"/>
          <w:szCs w:val="24"/>
        </w:rPr>
      </w:pPr>
      <w:r>
        <w:t xml:space="preserve">In </w:t>
      </w:r>
      <w:r w:rsidR="009D01D1" w:rsidRPr="00992DE3">
        <w:rPr>
          <w:rStyle w:val="cf01"/>
          <w:rFonts w:asciiTheme="minorHAnsi" w:hAnsiTheme="minorHAnsi"/>
          <w:sz w:val="24"/>
          <w:szCs w:val="24"/>
        </w:rPr>
        <w:t>site series where huckleberry</w:t>
      </w:r>
      <w:r w:rsidRPr="00992DE3">
        <w:rPr>
          <w:rStyle w:val="cf01"/>
          <w:rFonts w:asciiTheme="minorHAnsi" w:hAnsiTheme="minorHAnsi"/>
          <w:sz w:val="24"/>
          <w:szCs w:val="24"/>
        </w:rPr>
        <w:t xml:space="preserve"> is or will likely be</w:t>
      </w:r>
      <w:r w:rsidR="009D01D1" w:rsidRPr="00992DE3">
        <w:rPr>
          <w:rStyle w:val="cf01"/>
          <w:rFonts w:asciiTheme="minorHAnsi" w:hAnsiTheme="minorHAnsi"/>
          <w:sz w:val="24"/>
          <w:szCs w:val="24"/>
        </w:rPr>
        <w:t xml:space="preserve"> abundant</w:t>
      </w:r>
      <w:r w:rsidR="00255B85">
        <w:rPr>
          <w:rStyle w:val="cf01"/>
          <w:rFonts w:asciiTheme="minorHAnsi" w:hAnsiTheme="minorHAnsi"/>
          <w:sz w:val="24"/>
          <w:szCs w:val="24"/>
        </w:rPr>
        <w:t>,</w:t>
      </w:r>
      <w:r w:rsidRPr="00992DE3">
        <w:rPr>
          <w:rStyle w:val="cf01"/>
          <w:rFonts w:asciiTheme="minorHAnsi" w:hAnsiTheme="minorHAnsi"/>
          <w:sz w:val="24"/>
          <w:szCs w:val="24"/>
        </w:rPr>
        <w:t xml:space="preserve"> </w:t>
      </w:r>
      <w:r w:rsidR="009D01D1" w:rsidRPr="00992DE3">
        <w:rPr>
          <w:rStyle w:val="cf01"/>
          <w:rFonts w:asciiTheme="minorHAnsi" w:hAnsiTheme="minorHAnsi"/>
          <w:sz w:val="24"/>
          <w:szCs w:val="24"/>
        </w:rPr>
        <w:t>plan to maintain and/or enhance huckleberry</w:t>
      </w:r>
      <w:r w:rsidR="00530DF8">
        <w:rPr>
          <w:rStyle w:val="cf01"/>
          <w:rFonts w:asciiTheme="minorHAnsi" w:hAnsiTheme="minorHAnsi"/>
          <w:sz w:val="24"/>
          <w:szCs w:val="24"/>
        </w:rPr>
        <w:t xml:space="preserve"> plants</w:t>
      </w:r>
      <w:r w:rsidR="009D01D1" w:rsidRPr="00992DE3">
        <w:rPr>
          <w:rStyle w:val="cf01"/>
          <w:rFonts w:asciiTheme="minorHAnsi" w:hAnsiTheme="minorHAnsi"/>
          <w:sz w:val="24"/>
          <w:szCs w:val="24"/>
        </w:rPr>
        <w:t>.</w:t>
      </w:r>
    </w:p>
    <w:p w14:paraId="0E85C999" w14:textId="7B19D02C" w:rsidR="0030730A" w:rsidRPr="00467D87" w:rsidRDefault="004F7423" w:rsidP="009E704C">
      <w:pPr>
        <w:pStyle w:val="Heading2"/>
        <w:rPr>
          <w:sz w:val="32"/>
          <w:lang w:val="en-US"/>
        </w:rPr>
      </w:pPr>
      <w:r w:rsidRPr="00467D87">
        <w:rPr>
          <w:rStyle w:val="cf01"/>
          <w:rFonts w:asciiTheme="minorHAnsi" w:hAnsiTheme="minorHAnsi"/>
          <w:sz w:val="28"/>
          <w:szCs w:val="28"/>
        </w:rPr>
        <w:t>5.</w:t>
      </w:r>
      <w:r w:rsidR="00062A97">
        <w:rPr>
          <w:rStyle w:val="cf01"/>
          <w:rFonts w:asciiTheme="minorHAnsi" w:hAnsiTheme="minorHAnsi"/>
          <w:sz w:val="28"/>
          <w:szCs w:val="28"/>
        </w:rPr>
        <w:t>2</w:t>
      </w:r>
      <w:r w:rsidRPr="00467D87">
        <w:rPr>
          <w:rStyle w:val="cf01"/>
          <w:rFonts w:asciiTheme="minorHAnsi" w:hAnsiTheme="minorHAnsi"/>
          <w:sz w:val="28"/>
          <w:szCs w:val="28"/>
        </w:rPr>
        <w:t xml:space="preserve"> </w:t>
      </w:r>
      <w:r w:rsidR="0030730A" w:rsidRPr="00467D87">
        <w:rPr>
          <w:rStyle w:val="cf01"/>
          <w:rFonts w:asciiTheme="minorHAnsi" w:hAnsiTheme="minorHAnsi"/>
          <w:sz w:val="28"/>
          <w:szCs w:val="28"/>
        </w:rPr>
        <w:t xml:space="preserve">Plan </w:t>
      </w:r>
      <w:r w:rsidR="009663BB" w:rsidRPr="00467D87">
        <w:rPr>
          <w:rStyle w:val="cf01"/>
          <w:rFonts w:asciiTheme="minorHAnsi" w:hAnsiTheme="minorHAnsi"/>
          <w:sz w:val="28"/>
          <w:szCs w:val="28"/>
        </w:rPr>
        <w:t>operations</w:t>
      </w:r>
    </w:p>
    <w:p w14:paraId="784FD950" w14:textId="773632B0" w:rsidR="00A038DF" w:rsidRPr="00CE1C70" w:rsidRDefault="00F545D3" w:rsidP="0084140A">
      <w:pPr>
        <w:pStyle w:val="ListParagraph"/>
        <w:numPr>
          <w:ilvl w:val="0"/>
          <w:numId w:val="27"/>
        </w:numPr>
        <w:ind w:left="990" w:hanging="540"/>
        <w:rPr>
          <w:rFonts w:eastAsia="Segoe UI" w:cs="Arial"/>
          <w:lang w:val="en-US"/>
          <w:rPrChange w:id="134" w:author="Skaien, Cora WLRS:EX" w:date="2025-05-09T08:59:00Z" w16du:dateUtc="2025-05-09T15:59:00Z">
            <w:rPr>
              <w:rFonts w:eastAsia="Segoe UI" w:cs="Arial"/>
              <w:color w:val="333333"/>
              <w:lang w:val="en-US"/>
            </w:rPr>
          </w:rPrChange>
        </w:rPr>
      </w:pPr>
      <w:r w:rsidRPr="00CE1C70">
        <w:rPr>
          <w:rFonts w:eastAsia="Segoe UI" w:cs="Arial"/>
          <w:lang w:val="en-US"/>
          <w:rPrChange w:id="135" w:author="Skaien, Cora WLRS:EX" w:date="2025-05-09T08:59:00Z" w16du:dateUtc="2025-05-09T15:59:00Z">
            <w:rPr>
              <w:rFonts w:eastAsia="Segoe UI" w:cs="Arial"/>
              <w:color w:val="333333"/>
              <w:lang w:val="en-US"/>
            </w:rPr>
          </w:rPrChange>
        </w:rPr>
        <w:t xml:space="preserve">At the </w:t>
      </w:r>
      <w:r w:rsidR="000404E4" w:rsidRPr="00CE1C70">
        <w:rPr>
          <w:rFonts w:eastAsia="Segoe UI" w:cs="Arial"/>
          <w:lang w:val="en-US"/>
          <w:rPrChange w:id="136" w:author="Skaien, Cora WLRS:EX" w:date="2025-05-09T08:59:00Z" w16du:dateUtc="2025-05-09T15:59:00Z">
            <w:rPr>
              <w:rFonts w:eastAsia="Segoe UI" w:cs="Arial"/>
              <w:color w:val="333333"/>
              <w:lang w:val="en-US"/>
            </w:rPr>
          </w:rPrChange>
        </w:rPr>
        <w:t xml:space="preserve">regional </w:t>
      </w:r>
      <w:r w:rsidR="008F7E2F" w:rsidRPr="00CE1C70">
        <w:rPr>
          <w:rFonts w:eastAsia="Segoe UI" w:cs="Arial"/>
          <w:lang w:val="en-US"/>
          <w:rPrChange w:id="137" w:author="Skaien, Cora WLRS:EX" w:date="2025-05-09T08:59:00Z" w16du:dateUtc="2025-05-09T15:59:00Z">
            <w:rPr>
              <w:rFonts w:eastAsia="Segoe UI" w:cs="Arial"/>
              <w:color w:val="333333"/>
              <w:lang w:val="en-US"/>
            </w:rPr>
          </w:rPrChange>
        </w:rPr>
        <w:t>scale</w:t>
      </w:r>
      <w:ins w:id="138" w:author="Skaien, Cora WLRS:EX" w:date="2025-05-09T08:58:00Z" w16du:dateUtc="2025-05-09T15:58:00Z">
        <w:r w:rsidR="00CE1C70" w:rsidRPr="00CE1C70">
          <w:rPr>
            <w:rFonts w:eastAsia="Segoe UI" w:cs="Arial"/>
            <w:lang w:val="en-US"/>
            <w:rPrChange w:id="139" w:author="Skaien, Cora WLRS:EX" w:date="2025-05-09T08:59:00Z" w16du:dateUtc="2025-05-09T15:59:00Z">
              <w:rPr>
                <w:rFonts w:eastAsia="Segoe UI" w:cs="Arial"/>
                <w:color w:val="333333"/>
                <w:lang w:val="en-US"/>
              </w:rPr>
            </w:rPrChange>
          </w:rPr>
          <w:t>,</w:t>
        </w:r>
      </w:ins>
      <w:del w:id="140" w:author="Skaien, Cora WLRS:EX" w:date="2025-05-09T08:58:00Z" w16du:dateUtc="2025-05-09T15:58:00Z">
        <w:r w:rsidR="00631CCD" w:rsidRPr="00CE1C70" w:rsidDel="00CE1C70">
          <w:rPr>
            <w:rFonts w:eastAsia="Segoe UI" w:cs="Arial"/>
            <w:lang w:val="en-US"/>
            <w:rPrChange w:id="141" w:author="Skaien, Cora WLRS:EX" w:date="2025-05-09T08:59:00Z" w16du:dateUtc="2025-05-09T15:59:00Z">
              <w:rPr>
                <w:rFonts w:eastAsia="Segoe UI" w:cs="Arial"/>
                <w:color w:val="333333"/>
                <w:lang w:val="en-US"/>
              </w:rPr>
            </w:rPrChange>
          </w:rPr>
          <w:delText xml:space="preserve"> </w:delText>
        </w:r>
        <w:r w:rsidRPr="00CE1C70" w:rsidDel="00CE1C70">
          <w:rPr>
            <w:rFonts w:eastAsia="Segoe UI" w:cs="Arial"/>
            <w:lang w:val="en-US"/>
            <w:rPrChange w:id="142" w:author="Skaien, Cora WLRS:EX" w:date="2025-05-09T08:59:00Z" w16du:dateUtc="2025-05-09T15:59:00Z">
              <w:rPr>
                <w:rFonts w:eastAsia="Segoe UI" w:cs="Arial"/>
                <w:color w:val="333333"/>
                <w:lang w:val="en-US"/>
              </w:rPr>
            </w:rPrChange>
          </w:rPr>
          <w:delText>–</w:delText>
        </w:r>
      </w:del>
      <w:r w:rsidRPr="00CE1C70">
        <w:rPr>
          <w:rFonts w:eastAsia="Segoe UI" w:cs="Arial"/>
          <w:lang w:val="en-US"/>
          <w:rPrChange w:id="143" w:author="Skaien, Cora WLRS:EX" w:date="2025-05-09T08:59:00Z" w16du:dateUtc="2025-05-09T15:59:00Z">
            <w:rPr>
              <w:rFonts w:eastAsia="Segoe UI" w:cs="Arial"/>
              <w:color w:val="333333"/>
              <w:lang w:val="en-US"/>
            </w:rPr>
          </w:rPrChange>
        </w:rPr>
        <w:t xml:space="preserve"> locate and schedule </w:t>
      </w:r>
      <w:r w:rsidR="00F4150B" w:rsidRPr="00CE1C70">
        <w:rPr>
          <w:rFonts w:eastAsia="Segoe UI" w:cs="Arial"/>
          <w:lang w:val="en-US"/>
          <w:rPrChange w:id="144" w:author="Skaien, Cora WLRS:EX" w:date="2025-05-09T08:59:00Z" w16du:dateUtc="2025-05-09T15:59:00Z">
            <w:rPr>
              <w:rFonts w:eastAsia="Segoe UI" w:cs="Arial"/>
              <w:color w:val="333333"/>
              <w:lang w:val="en-US"/>
            </w:rPr>
          </w:rPrChange>
        </w:rPr>
        <w:t xml:space="preserve">forest harvesting </w:t>
      </w:r>
      <w:r w:rsidR="008F7E2F" w:rsidRPr="00CE1C70">
        <w:rPr>
          <w:rFonts w:eastAsia="Segoe UI" w:cs="Arial"/>
          <w:lang w:val="en-US"/>
          <w:rPrChange w:id="145" w:author="Skaien, Cora WLRS:EX" w:date="2025-05-09T08:59:00Z" w16du:dateUtc="2025-05-09T15:59:00Z">
            <w:rPr>
              <w:rFonts w:eastAsia="Segoe UI" w:cs="Arial"/>
              <w:color w:val="333333"/>
              <w:lang w:val="en-US"/>
            </w:rPr>
          </w:rPrChange>
        </w:rPr>
        <w:t xml:space="preserve">to </w:t>
      </w:r>
      <w:r w:rsidR="00830D68" w:rsidRPr="00CE1C70">
        <w:t>provide</w:t>
      </w:r>
      <w:r w:rsidR="009814A0" w:rsidRPr="00CE1C70">
        <w:t xml:space="preserve"> for a range of suitable conditions such that when there are </w:t>
      </w:r>
      <w:commentRangeStart w:id="146"/>
      <w:r w:rsidR="00361AF9" w:rsidRPr="00CE1C70">
        <w:t>unfavourable</w:t>
      </w:r>
      <w:r w:rsidR="009814A0" w:rsidRPr="00CE1C70">
        <w:t xml:space="preserve"> weather </w:t>
      </w:r>
      <w:r w:rsidR="00A038DF" w:rsidRPr="00CE1C70">
        <w:t>conditions in one area</w:t>
      </w:r>
      <w:ins w:id="147" w:author="Skaien, Cora WLRS:EX" w:date="2025-05-09T08:59:00Z" w16du:dateUtc="2025-05-09T15:59:00Z">
        <w:r w:rsidR="00CE1C70" w:rsidRPr="00CE1C70">
          <w:t>,</w:t>
        </w:r>
      </w:ins>
      <w:r w:rsidR="00A038DF" w:rsidRPr="00CE1C70">
        <w:t xml:space="preserve"> other places with suitable conditions </w:t>
      </w:r>
      <w:r w:rsidR="00542424" w:rsidRPr="00CE1C70">
        <w:t xml:space="preserve">will be more likely to </w:t>
      </w:r>
      <w:r w:rsidR="00A038DF" w:rsidRPr="00CE1C70">
        <w:t>exist.</w:t>
      </w:r>
      <w:commentRangeEnd w:id="146"/>
      <w:r w:rsidR="00CE1C70" w:rsidRPr="00CE1C70">
        <w:rPr>
          <w:rStyle w:val="CommentReference"/>
        </w:rPr>
        <w:commentReference w:id="146"/>
      </w:r>
    </w:p>
    <w:p w14:paraId="4D9CD645" w14:textId="1CAE6F61" w:rsidR="00C0665B" w:rsidRPr="00467D87" w:rsidRDefault="00C0665B" w:rsidP="0084140A">
      <w:pPr>
        <w:pStyle w:val="ListParagraph"/>
        <w:numPr>
          <w:ilvl w:val="0"/>
          <w:numId w:val="27"/>
        </w:numPr>
        <w:ind w:left="990" w:hanging="540"/>
        <w:rPr>
          <w:rFonts w:eastAsia="Segoe UI" w:cs="Arial"/>
          <w:color w:val="333333"/>
          <w:lang w:val="en-US"/>
        </w:rPr>
      </w:pPr>
      <w:r w:rsidRPr="00CE1C70">
        <w:t xml:space="preserve">At the landscape level </w:t>
      </w:r>
      <w:r w:rsidRPr="00CE1C70">
        <w:rPr>
          <w:rFonts w:eastAsia="Segoe UI" w:cs="Arial"/>
          <w:lang w:val="en-US"/>
          <w:rPrChange w:id="148" w:author="Skaien, Cora WLRS:EX" w:date="2025-05-09T08:59:00Z" w16du:dateUtc="2025-05-09T15:59:00Z">
            <w:rPr>
              <w:rFonts w:eastAsia="Segoe UI" w:cs="Arial"/>
              <w:color w:val="333333"/>
              <w:lang w:val="en-US"/>
            </w:rPr>
          </w:rPrChange>
        </w:rPr>
        <w:t xml:space="preserve">– locate and schedule forest harvesting to </w:t>
      </w:r>
      <w:r w:rsidRPr="009663BB">
        <w:t xml:space="preserve">provide for open canopy sites </w:t>
      </w:r>
      <w:r w:rsidR="00FF578E">
        <w:t>within watersheds and across Grizzly Bear Population Units</w:t>
      </w:r>
      <w:r w:rsidR="00FF578E" w:rsidRPr="009663BB">
        <w:t xml:space="preserve"> </w:t>
      </w:r>
      <w:r w:rsidRPr="009663BB">
        <w:t>over time</w:t>
      </w:r>
      <w:r w:rsidR="00182A1C">
        <w:t>.</w:t>
      </w:r>
    </w:p>
    <w:p w14:paraId="0AE1CF29" w14:textId="272914FA" w:rsidR="001D5405" w:rsidRDefault="001D5405" w:rsidP="009E704C">
      <w:pPr>
        <w:pStyle w:val="Heading2"/>
        <w:rPr>
          <w:rFonts w:eastAsia="Segoe UI"/>
          <w:lang w:val="en-US"/>
        </w:rPr>
      </w:pPr>
      <w:r>
        <w:rPr>
          <w:rFonts w:eastAsia="Segoe UI"/>
          <w:lang w:val="en-US"/>
        </w:rPr>
        <w:t>5.</w:t>
      </w:r>
      <w:r w:rsidR="00062A97">
        <w:rPr>
          <w:rFonts w:eastAsia="Segoe UI"/>
          <w:lang w:val="en-US"/>
        </w:rPr>
        <w:t>3</w:t>
      </w:r>
      <w:r>
        <w:rPr>
          <w:rFonts w:eastAsia="Segoe UI"/>
          <w:lang w:val="en-US"/>
        </w:rPr>
        <w:t xml:space="preserve"> </w:t>
      </w:r>
      <w:r w:rsidR="00AC6C4E" w:rsidRPr="001D5405">
        <w:rPr>
          <w:rFonts w:eastAsia="Segoe UI"/>
          <w:lang w:val="en-US"/>
        </w:rPr>
        <w:t xml:space="preserve">Implement </w:t>
      </w:r>
      <w:r w:rsidR="00D01692" w:rsidRPr="001D5405">
        <w:rPr>
          <w:rFonts w:eastAsia="Segoe UI"/>
          <w:lang w:val="en-US"/>
        </w:rPr>
        <w:t xml:space="preserve">stand level </w:t>
      </w:r>
      <w:r w:rsidR="00AC6C4E" w:rsidRPr="001D5405">
        <w:rPr>
          <w:rFonts w:eastAsia="Segoe UI"/>
          <w:lang w:val="en-US"/>
        </w:rPr>
        <w:t>practices that will maintai</w:t>
      </w:r>
      <w:r w:rsidR="00B44525">
        <w:rPr>
          <w:rFonts w:eastAsia="Segoe UI"/>
          <w:lang w:val="en-US"/>
        </w:rPr>
        <w:t xml:space="preserve">n </w:t>
      </w:r>
      <w:r w:rsidR="00AC6C4E" w:rsidRPr="001D5405">
        <w:rPr>
          <w:rFonts w:eastAsia="Segoe UI"/>
          <w:lang w:val="en-US"/>
        </w:rPr>
        <w:t>or enhance huckleberry cover</w:t>
      </w:r>
    </w:p>
    <w:p w14:paraId="6A8F52C5" w14:textId="2FE843E4" w:rsidR="0084140A" w:rsidRDefault="00E04EC5" w:rsidP="0084140A">
      <w:pPr>
        <w:pStyle w:val="ListParagraph"/>
        <w:numPr>
          <w:ilvl w:val="1"/>
          <w:numId w:val="37"/>
        </w:numPr>
        <w:ind w:left="990" w:hanging="540"/>
        <w:jc w:val="left"/>
      </w:pPr>
      <w:ins w:id="149" w:author="Skaien, Cora WLRS:EX" w:date="2025-05-09T09:00:00Z" w16du:dateUtc="2025-05-09T16:00:00Z">
        <w:r>
          <w:t>I</w:t>
        </w:r>
      </w:ins>
      <w:del w:id="150" w:author="Skaien, Cora WLRS:EX" w:date="2025-05-09T09:00:00Z" w16du:dateUtc="2025-05-09T16:00:00Z">
        <w:r w:rsidR="00B46320" w:rsidDel="00E04EC5">
          <w:delText>i</w:delText>
        </w:r>
      </w:del>
      <w:r w:rsidR="00A038DF" w:rsidRPr="009663BB">
        <w:t xml:space="preserve">mplement </w:t>
      </w:r>
      <w:r w:rsidR="00FF578E">
        <w:t>silvicultural</w:t>
      </w:r>
      <w:r w:rsidR="00A038DF" w:rsidRPr="009663BB">
        <w:t xml:space="preserve"> practices </w:t>
      </w:r>
      <w:r w:rsidR="00006609">
        <w:t xml:space="preserve">(e.g. alternative silviculture systems) </w:t>
      </w:r>
      <w:r w:rsidR="00A038DF" w:rsidRPr="009663BB">
        <w:t xml:space="preserve">that </w:t>
      </w:r>
      <w:r w:rsidR="00FF578E">
        <w:t>provide</w:t>
      </w:r>
      <w:r w:rsidR="00A1725B">
        <w:t xml:space="preserve"> </w:t>
      </w:r>
      <w:r w:rsidR="00AE69E2">
        <w:t xml:space="preserve">open canopy </w:t>
      </w:r>
      <w:r w:rsidR="00A1725B">
        <w:t>berry patches</w:t>
      </w:r>
      <w:r w:rsidR="00CD37BF">
        <w:t xml:space="preserve"> over </w:t>
      </w:r>
      <w:commentRangeStart w:id="151"/>
      <w:r w:rsidR="00CD37BF">
        <w:t>time</w:t>
      </w:r>
      <w:commentRangeEnd w:id="151"/>
      <w:r>
        <w:rPr>
          <w:rStyle w:val="CommentReference"/>
        </w:rPr>
        <w:commentReference w:id="151"/>
      </w:r>
      <w:r w:rsidR="00CD37BF">
        <w:t>.</w:t>
      </w:r>
    </w:p>
    <w:p w14:paraId="55F9A7AA" w14:textId="35C24637" w:rsidR="0084140A" w:rsidRDefault="00E04EC5" w:rsidP="0084140A">
      <w:pPr>
        <w:pStyle w:val="ListParagraph"/>
        <w:numPr>
          <w:ilvl w:val="1"/>
          <w:numId w:val="37"/>
        </w:numPr>
        <w:ind w:left="990" w:hanging="540"/>
        <w:jc w:val="left"/>
      </w:pPr>
      <w:ins w:id="152" w:author="Skaien, Cora WLRS:EX" w:date="2025-05-09T09:00:00Z" w16du:dateUtc="2025-05-09T16:00:00Z">
        <w:r>
          <w:rPr>
            <w:lang w:val="en-US"/>
          </w:rPr>
          <w:t>I</w:t>
        </w:r>
      </w:ins>
      <w:del w:id="153" w:author="Skaien, Cora WLRS:EX" w:date="2025-05-09T09:00:00Z" w16du:dateUtc="2025-05-09T16:00:00Z">
        <w:r w:rsidR="00CD6EC6" w:rsidRPr="0084140A" w:rsidDel="00E04EC5">
          <w:rPr>
            <w:lang w:val="en-US"/>
          </w:rPr>
          <w:delText>i</w:delText>
        </w:r>
      </w:del>
      <w:r w:rsidR="00B80447" w:rsidRPr="0084140A">
        <w:rPr>
          <w:lang w:val="en-US"/>
        </w:rPr>
        <w:t xml:space="preserve">mplement management practices that </w:t>
      </w:r>
      <w:r w:rsidR="00B80447" w:rsidRPr="009663BB">
        <w:t xml:space="preserve">minimize damage to </w:t>
      </w:r>
      <w:r w:rsidR="00FF2148" w:rsidRPr="009663BB">
        <w:t xml:space="preserve">huckleberry </w:t>
      </w:r>
      <w:r w:rsidR="00B80447" w:rsidRPr="009663BB">
        <w:t>plants</w:t>
      </w:r>
      <w:r w:rsidR="00125D7A" w:rsidRPr="009663BB">
        <w:t xml:space="preserve"> </w:t>
      </w:r>
      <w:r w:rsidR="00B80447" w:rsidRPr="009663BB">
        <w:t>during logging</w:t>
      </w:r>
      <w:r w:rsidR="00B14628" w:rsidRPr="009663BB">
        <w:t xml:space="preserve"> (e.g. </w:t>
      </w:r>
      <w:r w:rsidR="00621EDB" w:rsidRPr="009663BB">
        <w:t xml:space="preserve">avoid widespread use of heavy machinery when sites </w:t>
      </w:r>
      <w:r w:rsidR="00613E90" w:rsidRPr="009663BB">
        <w:t xml:space="preserve">have limited </w:t>
      </w:r>
      <w:r w:rsidR="00621EDB" w:rsidRPr="009663BB">
        <w:t xml:space="preserve">snow </w:t>
      </w:r>
      <w:r w:rsidR="00613E90" w:rsidRPr="009663BB">
        <w:t>cover)</w:t>
      </w:r>
      <w:r w:rsidR="00CB0ED2" w:rsidRPr="009663BB">
        <w:t>.</w:t>
      </w:r>
    </w:p>
    <w:p w14:paraId="0164FB5F" w14:textId="26833E5F" w:rsidR="0084140A" w:rsidRDefault="00933166" w:rsidP="0084140A">
      <w:pPr>
        <w:pStyle w:val="ListParagraph"/>
        <w:numPr>
          <w:ilvl w:val="1"/>
          <w:numId w:val="37"/>
        </w:numPr>
        <w:ind w:left="990" w:hanging="540"/>
        <w:jc w:val="left"/>
      </w:pPr>
      <w:ins w:id="154" w:author="Skaien, Cora WLRS:EX" w:date="2025-05-09T09:00:00Z" w16du:dateUtc="2025-05-09T16:00:00Z">
        <w:r>
          <w:t>A</w:t>
        </w:r>
      </w:ins>
      <w:del w:id="155" w:author="Skaien, Cora WLRS:EX" w:date="2025-05-09T09:00:00Z" w16du:dateUtc="2025-05-09T16:00:00Z">
        <w:r w:rsidR="00E510E0" w:rsidRPr="009663BB" w:rsidDel="00933166">
          <w:delText>a</w:delText>
        </w:r>
      </w:del>
      <w:r w:rsidR="00E510E0" w:rsidRPr="009663BB">
        <w:t xml:space="preserve">void </w:t>
      </w:r>
      <w:r w:rsidR="00006609">
        <w:t xml:space="preserve">mechanical site preparation </w:t>
      </w:r>
      <w:r w:rsidR="00D56913" w:rsidRPr="009663BB">
        <w:t>that damage</w:t>
      </w:r>
      <w:r w:rsidR="00673C65">
        <w:t>s</w:t>
      </w:r>
      <w:r w:rsidR="00D56913" w:rsidRPr="009663BB">
        <w:t xml:space="preserve"> or destroy </w:t>
      </w:r>
      <w:r w:rsidR="00741E3C">
        <w:t xml:space="preserve">huckleberry </w:t>
      </w:r>
      <w:r w:rsidR="00D56913" w:rsidRPr="009663BB">
        <w:t>plants.</w:t>
      </w:r>
    </w:p>
    <w:p w14:paraId="2DB8CADE" w14:textId="6C159194" w:rsidR="0084140A" w:rsidRDefault="00933166" w:rsidP="0084140A">
      <w:pPr>
        <w:pStyle w:val="ListParagraph"/>
        <w:numPr>
          <w:ilvl w:val="1"/>
          <w:numId w:val="37"/>
        </w:numPr>
        <w:ind w:left="990" w:hanging="540"/>
        <w:jc w:val="left"/>
      </w:pPr>
      <w:ins w:id="156" w:author="Skaien, Cora WLRS:EX" w:date="2025-05-09T09:00:00Z" w16du:dateUtc="2025-05-09T16:00:00Z">
        <w:r>
          <w:t>C</w:t>
        </w:r>
      </w:ins>
      <w:del w:id="157" w:author="Skaien, Cora WLRS:EX" w:date="2025-05-09T09:00:00Z" w16du:dateUtc="2025-05-09T16:00:00Z">
        <w:r w:rsidR="00474DBF" w:rsidDel="00933166">
          <w:delText>c</w:delText>
        </w:r>
      </w:del>
      <w:r w:rsidR="0021657C">
        <w:t>onsider the use of p</w:t>
      </w:r>
      <w:r w:rsidR="00BE5F29" w:rsidRPr="009663BB">
        <w:t xml:space="preserve">rescribed burning </w:t>
      </w:r>
      <w:r w:rsidR="0021657C">
        <w:t>to</w:t>
      </w:r>
      <w:r w:rsidR="00BE5F29" w:rsidRPr="009663BB">
        <w:t xml:space="preserve"> </w:t>
      </w:r>
      <w:r w:rsidR="008C073E" w:rsidRPr="009663BB">
        <w:t xml:space="preserve">enhance huckleberry </w:t>
      </w:r>
      <w:r w:rsidR="00255B85">
        <w:t>cover</w:t>
      </w:r>
      <w:r w:rsidR="008C073E" w:rsidRPr="009663BB">
        <w:t xml:space="preserve"> by reducing the abundance of competing shrubs like rhododendron and azalea.</w:t>
      </w:r>
    </w:p>
    <w:p w14:paraId="48B605FB" w14:textId="2ECCABA8" w:rsidR="0084140A" w:rsidRDefault="00933166" w:rsidP="0084140A">
      <w:pPr>
        <w:pStyle w:val="ListParagraph"/>
        <w:numPr>
          <w:ilvl w:val="1"/>
          <w:numId w:val="37"/>
        </w:numPr>
        <w:ind w:left="990" w:hanging="540"/>
        <w:jc w:val="left"/>
      </w:pPr>
      <w:ins w:id="158" w:author="Skaien, Cora WLRS:EX" w:date="2025-05-09T09:00:00Z" w16du:dateUtc="2025-05-09T16:00:00Z">
        <w:r>
          <w:lastRenderedPageBreak/>
          <w:t>M</w:t>
        </w:r>
      </w:ins>
      <w:del w:id="159" w:author="Skaien, Cora WLRS:EX" w:date="2025-05-09T09:00:00Z" w16du:dateUtc="2025-05-09T16:00:00Z">
        <w:r w:rsidR="005A3667" w:rsidRPr="009663BB" w:rsidDel="00933166">
          <w:delText>m</w:delText>
        </w:r>
      </w:del>
      <w:r w:rsidR="005A3667" w:rsidRPr="009663BB">
        <w:t xml:space="preserve">aintain </w:t>
      </w:r>
      <w:r w:rsidR="00B80447" w:rsidRPr="009663BB">
        <w:t xml:space="preserve">open </w:t>
      </w:r>
      <w:r w:rsidR="00EE702C" w:rsidRPr="009663BB">
        <w:t xml:space="preserve">berry patches </w:t>
      </w:r>
      <w:r w:rsidR="00FA721B">
        <w:t>within</w:t>
      </w:r>
      <w:r w:rsidR="003B55B7">
        <w:t xml:space="preserve"> cutblocks by </w:t>
      </w:r>
      <w:r w:rsidR="002175E8" w:rsidRPr="009663BB">
        <w:t>r</w:t>
      </w:r>
      <w:r w:rsidR="00B80447" w:rsidRPr="009663BB">
        <w:t>educ</w:t>
      </w:r>
      <w:r w:rsidR="000342A2">
        <w:t>ing</w:t>
      </w:r>
      <w:r w:rsidR="00B80447" w:rsidRPr="009663BB">
        <w:t xml:space="preserve"> conifer stocking</w:t>
      </w:r>
      <w:r w:rsidR="00D11F7B" w:rsidRPr="009663BB">
        <w:t xml:space="preserve"> or use cluster plan</w:t>
      </w:r>
      <w:r w:rsidR="00F21DFF" w:rsidRPr="009663BB">
        <w:t>t</w:t>
      </w:r>
      <w:r w:rsidR="00D11F7B" w:rsidRPr="009663BB">
        <w:t>ing</w:t>
      </w:r>
      <w:r w:rsidR="00B80447" w:rsidRPr="009663BB">
        <w:t xml:space="preserve"> </w:t>
      </w:r>
      <w:r w:rsidR="00502276">
        <w:t>with openings</w:t>
      </w:r>
      <w:r w:rsidR="003846D2">
        <w:t>.</w:t>
      </w:r>
    </w:p>
    <w:p w14:paraId="5872AB20" w14:textId="3CA73FDB" w:rsidR="0084140A" w:rsidRPr="0084140A" w:rsidRDefault="00933166" w:rsidP="0084140A">
      <w:pPr>
        <w:pStyle w:val="ListParagraph"/>
        <w:numPr>
          <w:ilvl w:val="1"/>
          <w:numId w:val="37"/>
        </w:numPr>
        <w:ind w:left="990" w:hanging="540"/>
        <w:jc w:val="left"/>
      </w:pPr>
      <w:ins w:id="160" w:author="Skaien, Cora WLRS:EX" w:date="2025-05-09T09:00:00Z" w16du:dateUtc="2025-05-09T16:00:00Z">
        <w:r>
          <w:t>A</w:t>
        </w:r>
      </w:ins>
      <w:del w:id="161" w:author="Skaien, Cora WLRS:EX" w:date="2025-05-09T09:00:00Z" w16du:dateUtc="2025-05-09T16:00:00Z">
        <w:r w:rsidR="0019677F" w:rsidRPr="009663BB" w:rsidDel="00933166">
          <w:delText>a</w:delText>
        </w:r>
      </w:del>
      <w:r w:rsidR="0019677F" w:rsidRPr="009663BB">
        <w:t xml:space="preserve">void </w:t>
      </w:r>
      <w:r w:rsidR="003846D2">
        <w:t xml:space="preserve">widespread </w:t>
      </w:r>
      <w:r w:rsidR="00B80447" w:rsidRPr="009663BB">
        <w:t xml:space="preserve">intensive forest management practices designed to speed up canopy closure </w:t>
      </w:r>
      <w:r w:rsidR="00ED3729">
        <w:t xml:space="preserve">across </w:t>
      </w:r>
      <w:r w:rsidR="003846D2">
        <w:t xml:space="preserve">a site </w:t>
      </w:r>
      <w:r w:rsidR="00B80447" w:rsidRPr="0084140A">
        <w:rPr>
          <w:lang w:val="en-US"/>
        </w:rPr>
        <w:t xml:space="preserve">(e.g. </w:t>
      </w:r>
      <w:r w:rsidR="00F9083A" w:rsidRPr="0084140A">
        <w:rPr>
          <w:lang w:val="en-US"/>
        </w:rPr>
        <w:t xml:space="preserve">mechanical </w:t>
      </w:r>
      <w:r w:rsidR="00B80447" w:rsidRPr="0084140A">
        <w:rPr>
          <w:lang w:val="en-US"/>
        </w:rPr>
        <w:t>brushing,</w:t>
      </w:r>
      <w:r w:rsidR="00F9083A" w:rsidRPr="0084140A">
        <w:rPr>
          <w:lang w:val="en-US"/>
        </w:rPr>
        <w:t xml:space="preserve"> herbiciding,</w:t>
      </w:r>
      <w:r w:rsidR="00B80447" w:rsidRPr="0084140A">
        <w:rPr>
          <w:lang w:val="en-US"/>
        </w:rPr>
        <w:t xml:space="preserve"> fertilization)</w:t>
      </w:r>
      <w:r w:rsidR="002A6157" w:rsidRPr="0084140A">
        <w:rPr>
          <w:lang w:val="en-US"/>
        </w:rPr>
        <w:t xml:space="preserve"> or use topical treatments rather than broadcast application</w:t>
      </w:r>
      <w:r w:rsidR="00B80447" w:rsidRPr="0084140A">
        <w:rPr>
          <w:lang w:val="en-US"/>
        </w:rPr>
        <w:t>.</w:t>
      </w:r>
    </w:p>
    <w:p w14:paraId="6558231C" w14:textId="42840E38" w:rsidR="002F3794" w:rsidRDefault="00933166" w:rsidP="0084140A">
      <w:pPr>
        <w:pStyle w:val="ListParagraph"/>
        <w:numPr>
          <w:ilvl w:val="1"/>
          <w:numId w:val="37"/>
        </w:numPr>
        <w:ind w:left="990" w:hanging="540"/>
        <w:jc w:val="left"/>
      </w:pPr>
      <w:ins w:id="162" w:author="Skaien, Cora WLRS:EX" w:date="2025-05-09T09:00:00Z" w16du:dateUtc="2025-05-09T16:00:00Z">
        <w:r>
          <w:t>C</w:t>
        </w:r>
      </w:ins>
      <w:del w:id="163" w:author="Skaien, Cora WLRS:EX" w:date="2025-05-09T09:00:00Z" w16du:dateUtc="2025-05-09T16:00:00Z">
        <w:r w:rsidR="007113E6" w:rsidDel="00933166">
          <w:delText>c</w:delText>
        </w:r>
      </w:del>
      <w:r w:rsidR="007113E6">
        <w:t xml:space="preserve">onsider </w:t>
      </w:r>
      <w:r w:rsidR="00C021E5" w:rsidRPr="0084140A">
        <w:rPr>
          <w:lang w:val="en-US"/>
        </w:rPr>
        <w:t>p</w:t>
      </w:r>
      <w:r w:rsidR="00B80447" w:rsidRPr="0084140A">
        <w:rPr>
          <w:lang w:val="en-US"/>
        </w:rPr>
        <w:t xml:space="preserve">eriodic entry </w:t>
      </w:r>
      <w:r w:rsidR="00C021E5" w:rsidRPr="0084140A">
        <w:rPr>
          <w:lang w:val="en-US"/>
        </w:rPr>
        <w:t xml:space="preserve">into blocks </w:t>
      </w:r>
      <w:r w:rsidR="00B80447" w:rsidRPr="0084140A">
        <w:rPr>
          <w:lang w:val="en-US"/>
        </w:rPr>
        <w:t xml:space="preserve">to remove </w:t>
      </w:r>
      <w:r w:rsidR="002175E8" w:rsidRPr="0084140A">
        <w:rPr>
          <w:lang w:val="en-US"/>
        </w:rPr>
        <w:t xml:space="preserve">some </w:t>
      </w:r>
      <w:r w:rsidR="00B80447" w:rsidRPr="0084140A">
        <w:rPr>
          <w:lang w:val="en-US"/>
        </w:rPr>
        <w:t xml:space="preserve">overstory </w:t>
      </w:r>
      <w:r w:rsidR="002E250C" w:rsidRPr="0084140A">
        <w:rPr>
          <w:lang w:val="en-US"/>
        </w:rPr>
        <w:t>trees</w:t>
      </w:r>
      <w:r w:rsidR="00CD37BF" w:rsidRPr="0084140A">
        <w:rPr>
          <w:lang w:val="en-US"/>
        </w:rPr>
        <w:t xml:space="preserve"> to</w:t>
      </w:r>
      <w:r w:rsidR="00B80447" w:rsidRPr="0084140A">
        <w:rPr>
          <w:lang w:val="en-US"/>
        </w:rPr>
        <w:t xml:space="preserve"> </w:t>
      </w:r>
      <w:r w:rsidR="00D11F7B" w:rsidRPr="0084140A">
        <w:rPr>
          <w:lang w:val="en-US"/>
        </w:rPr>
        <w:t xml:space="preserve">help </w:t>
      </w:r>
      <w:r w:rsidR="00B80447" w:rsidRPr="0084140A">
        <w:rPr>
          <w:lang w:val="en-US"/>
        </w:rPr>
        <w:t xml:space="preserve">retain </w:t>
      </w:r>
      <w:r w:rsidR="002175E8" w:rsidRPr="0084140A">
        <w:rPr>
          <w:lang w:val="en-US"/>
        </w:rPr>
        <w:t xml:space="preserve">open </w:t>
      </w:r>
      <w:r w:rsidR="00B80447" w:rsidRPr="0084140A">
        <w:rPr>
          <w:lang w:val="en-US"/>
        </w:rPr>
        <w:t xml:space="preserve">berry </w:t>
      </w:r>
      <w:r w:rsidR="00832333" w:rsidRPr="0084140A">
        <w:rPr>
          <w:lang w:val="en-US"/>
        </w:rPr>
        <w:t>patches in</w:t>
      </w:r>
      <w:r w:rsidR="00B80447" w:rsidRPr="0084140A">
        <w:rPr>
          <w:lang w:val="en-US"/>
        </w:rPr>
        <w:t xml:space="preserve"> the long-term.</w:t>
      </w:r>
    </w:p>
    <w:p w14:paraId="53D6302A" w14:textId="14452563" w:rsidR="004E6879" w:rsidRPr="00111F89" w:rsidRDefault="004F7423" w:rsidP="00111F89">
      <w:pPr>
        <w:pStyle w:val="Heading1"/>
      </w:pPr>
      <w:r w:rsidRPr="00111F89">
        <w:t>6. REFERENCES</w:t>
      </w:r>
    </w:p>
    <w:p w14:paraId="74312869" w14:textId="77777777" w:rsidR="004E6879" w:rsidRPr="00304E4B" w:rsidRDefault="004E6879" w:rsidP="002977BB">
      <w:pPr>
        <w:spacing w:after="120"/>
        <w:jc w:val="left"/>
      </w:pPr>
      <w:r w:rsidRPr="009E704C">
        <w:rPr>
          <w:b/>
          <w:bCs/>
        </w:rPr>
        <w:t>Barney, D.</w:t>
      </w:r>
      <w:r w:rsidRPr="00304E4B">
        <w:t xml:space="preserve"> 1999. Growing Western Huckleberries. Moscow, ID: Agricultural Publication of Cooperative Extension System, University of Idaho. 22 p.</w:t>
      </w:r>
    </w:p>
    <w:p w14:paraId="1CE84A45" w14:textId="132CC7EA" w:rsidR="004E6879" w:rsidRPr="00304E4B" w:rsidRDefault="004E6879" w:rsidP="002977BB">
      <w:pPr>
        <w:spacing w:after="120"/>
        <w:jc w:val="left"/>
      </w:pPr>
      <w:r w:rsidRPr="009E704C">
        <w:rPr>
          <w:b/>
          <w:bCs/>
        </w:rPr>
        <w:t>Barney, D.</w:t>
      </w:r>
      <w:r w:rsidRPr="00304E4B">
        <w:t xml:space="preserve"> 2005. Prospects for Domesticating Western Huckleberries. Small Fruits Review. 2 (1):15-29. See Forney 2016</w:t>
      </w:r>
      <w:r w:rsidR="00304E4B" w:rsidRPr="00304E4B">
        <w:t>.</w:t>
      </w:r>
    </w:p>
    <w:p w14:paraId="7CB88E1C" w14:textId="37FE2AC2" w:rsidR="004E6879" w:rsidRDefault="004E6879" w:rsidP="002977BB">
      <w:pPr>
        <w:spacing w:after="120"/>
        <w:jc w:val="left"/>
      </w:pPr>
      <w:r w:rsidRPr="00574883">
        <w:rPr>
          <w:b/>
          <w:bCs/>
        </w:rPr>
        <w:t>Beaudry, L., M. Martin and J. Paczkowski.</w:t>
      </w:r>
      <w:r w:rsidRPr="00304E4B">
        <w:t xml:space="preserve"> 2021. Using Silviculture to Maintain and Enhance Grizzly Bear Habitat in Six Variants of the Prince George Forest Region. Prepared for Habitat Branch Ministry of Environment, Lands and Parks. Victoria, British Columbia</w:t>
      </w:r>
      <w:r w:rsidR="00304E4B" w:rsidRPr="00304E4B">
        <w:t>.</w:t>
      </w:r>
    </w:p>
    <w:p w14:paraId="44A4B4DA" w14:textId="23930405" w:rsidR="00CD31F3" w:rsidRPr="00304E4B" w:rsidRDefault="00CD31F3" w:rsidP="002977BB">
      <w:pPr>
        <w:spacing w:after="120"/>
        <w:jc w:val="left"/>
      </w:pPr>
      <w:bookmarkStart w:id="164" w:name="_Hlk196214151"/>
      <w:r w:rsidRPr="002977BB">
        <w:rPr>
          <w:b/>
          <w:bCs/>
        </w:rPr>
        <w:t>BECweb.</w:t>
      </w:r>
      <w:r w:rsidRPr="00CD31F3">
        <w:t xml:space="preserve"> 20</w:t>
      </w:r>
      <w:r w:rsidR="002977BB">
        <w:t>25</w:t>
      </w:r>
      <w:r w:rsidRPr="00CD31F3">
        <w:t xml:space="preserve">. Biogeoclimatic Ecosystem Classification Program Website. </w:t>
      </w:r>
      <w:hyperlink r:id="rId20" w:history="1">
        <w:r w:rsidR="002977BB" w:rsidRPr="00C56B60">
          <w:rPr>
            <w:rStyle w:val="Hyperlink"/>
          </w:rPr>
          <w:t>https://www.for.gov.bc.ca/hre/becweb/resources/classificationreports/index.html</w:t>
        </w:r>
      </w:hyperlink>
      <w:r w:rsidR="002977BB">
        <w:t xml:space="preserve">. </w:t>
      </w:r>
      <w:r w:rsidRPr="00CD31F3">
        <w:t>[</w:t>
      </w:r>
      <w:r w:rsidR="008677F3">
        <w:t>A</w:t>
      </w:r>
      <w:r w:rsidRPr="00CD31F3">
        <w:t xml:space="preserve">ccessed </w:t>
      </w:r>
      <w:r>
        <w:t>April 22</w:t>
      </w:r>
      <w:r w:rsidRPr="00CD31F3">
        <w:t>, 20</w:t>
      </w:r>
      <w:r>
        <w:t>25</w:t>
      </w:r>
      <w:r w:rsidRPr="00CD31F3">
        <w:t>]</w:t>
      </w:r>
      <w:r w:rsidR="002977BB">
        <w:t>.</w:t>
      </w:r>
    </w:p>
    <w:p w14:paraId="6BAAE714" w14:textId="0B42F229" w:rsidR="00F77BB9" w:rsidRDefault="00F77BB9" w:rsidP="00F77BB9">
      <w:pPr>
        <w:spacing w:after="120"/>
        <w:jc w:val="left"/>
        <w:rPr>
          <w:b/>
          <w:bCs/>
        </w:rPr>
      </w:pPr>
      <w:bookmarkStart w:id="165" w:name="_Hlk196427776"/>
      <w:bookmarkEnd w:id="164"/>
      <w:r w:rsidRPr="00B575CC">
        <w:rPr>
          <w:b/>
          <w:bCs/>
        </w:rPr>
        <w:t>British Columbia Ministry of Forests and Range and British Columbia Ministry of Environment</w:t>
      </w:r>
      <w:r>
        <w:rPr>
          <w:b/>
          <w:bCs/>
        </w:rPr>
        <w:t xml:space="preserve">. </w:t>
      </w:r>
      <w:r w:rsidRPr="00B575CC">
        <w:rPr>
          <w:b/>
          <w:bCs/>
        </w:rPr>
        <w:t>2010</w:t>
      </w:r>
      <w:bookmarkEnd w:id="165"/>
      <w:r w:rsidRPr="00B575CC">
        <w:t>. Field Manual for Describing Terrestrial Ecosystems (2nd ed., 266 p). Land Manag. Handbook (25), Victoria, BC: Research Branch B.C. Ministry of Forests and Range.</w:t>
      </w:r>
      <w:r>
        <w:t xml:space="preserve"> </w:t>
      </w:r>
      <w:hyperlink r:id="rId21" w:history="1">
        <w:r w:rsidRPr="00B575CC">
          <w:rPr>
            <w:rStyle w:val="Hyperlink"/>
            <w:rFonts w:eastAsiaTheme="majorEastAsia"/>
          </w:rPr>
          <w:t>https://www2.gov.bc.ca/assets/gov/environment/plants-animals-and-ecosystems/conservation-data-centre/field_manual_describing_terrestrial_ecosystems_2nd.pdf</w:t>
        </w:r>
      </w:hyperlink>
      <w:r>
        <w:t>.</w:t>
      </w:r>
      <w:r w:rsidR="008677F3" w:rsidRPr="008677F3">
        <w:t xml:space="preserve"> </w:t>
      </w:r>
      <w:r w:rsidR="008677F3" w:rsidRPr="00CD31F3">
        <w:t>[</w:t>
      </w:r>
      <w:r w:rsidR="008677F3">
        <w:t>A</w:t>
      </w:r>
      <w:r w:rsidR="008677F3" w:rsidRPr="00CD31F3">
        <w:t xml:space="preserve">ccessed </w:t>
      </w:r>
      <w:r w:rsidR="008677F3">
        <w:t>April 24</w:t>
      </w:r>
      <w:r w:rsidR="008677F3" w:rsidRPr="00CD31F3">
        <w:t>, 20</w:t>
      </w:r>
      <w:r w:rsidR="008677F3">
        <w:t>25</w:t>
      </w:r>
      <w:r w:rsidR="008677F3" w:rsidRPr="00CD31F3">
        <w:t>]</w:t>
      </w:r>
      <w:r w:rsidR="008677F3">
        <w:t>.</w:t>
      </w:r>
    </w:p>
    <w:p w14:paraId="1E0AF69F" w14:textId="75142D61" w:rsidR="004E6879" w:rsidRPr="00304E4B" w:rsidRDefault="004E6879" w:rsidP="002977BB">
      <w:pPr>
        <w:spacing w:after="120"/>
        <w:jc w:val="left"/>
      </w:pPr>
      <w:r w:rsidRPr="00574883">
        <w:rPr>
          <w:b/>
          <w:bCs/>
        </w:rPr>
        <w:t>Burton, P.</w:t>
      </w:r>
      <w:r w:rsidRPr="00304E4B">
        <w:t xml:space="preserve"> 1998. Inferring the Response of Berry-Producing Shrubs to Different Light Environments in the ICHmc. FINAL REPORT. SCBC Project Number FR-96/97-118. FRBC Project Number SB96030-RE Unpublished.</w:t>
      </w:r>
    </w:p>
    <w:p w14:paraId="77902B58" w14:textId="7A2ACC7C" w:rsidR="007836FB" w:rsidRDefault="004E6879" w:rsidP="0033356C">
      <w:pPr>
        <w:spacing w:after="120"/>
      </w:pPr>
      <w:r w:rsidRPr="00574883">
        <w:rPr>
          <w:b/>
          <w:bCs/>
        </w:rPr>
        <w:t>Burton, P., Burton</w:t>
      </w:r>
      <w:r w:rsidR="00574883" w:rsidRPr="00574883">
        <w:rPr>
          <w:b/>
          <w:bCs/>
        </w:rPr>
        <w:t>, C.,</w:t>
      </w:r>
      <w:r w:rsidRPr="00574883">
        <w:rPr>
          <w:b/>
          <w:bCs/>
        </w:rPr>
        <w:t xml:space="preserve"> and McCulloch</w:t>
      </w:r>
      <w:r w:rsidR="00574883" w:rsidRPr="00574883">
        <w:rPr>
          <w:b/>
          <w:bCs/>
        </w:rPr>
        <w:t>, L.</w:t>
      </w:r>
      <w:r w:rsidRPr="00304E4B">
        <w:t xml:space="preserve"> 2000. Exploring Options for the Management of Wild Berries in the Kispiox Forest District: Phase One of a Pilot Project Focusing on the Suskwa River Area. Prepared for the B.C. Ministry of Forests, Kispiox Forest District, Hazelton, B.C.</w:t>
      </w:r>
    </w:p>
    <w:p w14:paraId="1730337A" w14:textId="496D0CC8" w:rsidR="00EB3C7A" w:rsidRDefault="00EB3C7A" w:rsidP="0033356C">
      <w:pPr>
        <w:spacing w:after="120"/>
      </w:pPr>
      <w:r w:rsidRPr="00574883">
        <w:rPr>
          <w:b/>
          <w:bCs/>
        </w:rPr>
        <w:t>Burton, P.J.</w:t>
      </w:r>
      <w:r w:rsidRPr="00304E4B">
        <w:t xml:space="preserve"> 2001. Response of berry-producing shrubs to different light environments in northwestern British Columbia. Unpublished Report, prepared by Symbios Research and Restoration. Smithers BC.</w:t>
      </w:r>
    </w:p>
    <w:p w14:paraId="1FD8E35C" w14:textId="3CB4EEC9" w:rsidR="008677F3" w:rsidRPr="002B45EB" w:rsidRDefault="008677F3" w:rsidP="008677F3">
      <w:pPr>
        <w:spacing w:after="120"/>
        <w:jc w:val="left"/>
      </w:pPr>
      <w:r w:rsidRPr="002B45EB">
        <w:rPr>
          <w:b/>
          <w:bCs/>
        </w:rPr>
        <w:t>Clark</w:t>
      </w:r>
      <w:r>
        <w:rPr>
          <w:b/>
          <w:bCs/>
        </w:rPr>
        <w:t>e</w:t>
      </w:r>
      <w:r w:rsidRPr="002B45EB">
        <w:rPr>
          <w:b/>
          <w:bCs/>
        </w:rPr>
        <w:t>, M. 2022</w:t>
      </w:r>
      <w:r w:rsidRPr="002B45EB">
        <w:t>. Quantifying grizzly bear (</w:t>
      </w:r>
      <w:r w:rsidRPr="002B45EB">
        <w:rPr>
          <w:i/>
          <w:iCs/>
        </w:rPr>
        <w:t>Ursus arctos</w:t>
      </w:r>
      <w:r w:rsidRPr="002B45EB">
        <w:t>) habitat selection for a seasonal resource, the Canadian buffaloberry (</w:t>
      </w:r>
      <w:r w:rsidRPr="002B45EB">
        <w:rPr>
          <w:i/>
          <w:iCs/>
        </w:rPr>
        <w:t>Shepherdia canadensis</w:t>
      </w:r>
      <w:r w:rsidRPr="002B45EB">
        <w:t>) in southern British Columbia. MSc. UBC Okanagan, Kelowna, BC.</w:t>
      </w:r>
      <w:r w:rsidRPr="006F621F">
        <w:t xml:space="preserve"> </w:t>
      </w:r>
      <w:hyperlink r:id="rId22" w:history="1">
        <w:r w:rsidRPr="00FE7B5D">
          <w:rPr>
            <w:rStyle w:val="Hyperlink"/>
          </w:rPr>
          <w:t>https://open.library.ubc.ca/media/stream/pdf/24/1.0413210/3</w:t>
        </w:r>
      </w:hyperlink>
      <w:r>
        <w:t>. [Accessed April 25, 2025].</w:t>
      </w:r>
    </w:p>
    <w:p w14:paraId="5E970D72" w14:textId="77777777" w:rsidR="008677F3" w:rsidRPr="002B45EB" w:rsidRDefault="008677F3" w:rsidP="008677F3">
      <w:pPr>
        <w:spacing w:after="120"/>
        <w:jc w:val="left"/>
      </w:pPr>
      <w:r w:rsidRPr="002B45EB">
        <w:rPr>
          <w:b/>
          <w:bCs/>
        </w:rPr>
        <w:t>COSEWIC. 2012</w:t>
      </w:r>
      <w:r w:rsidRPr="002B45EB">
        <w:t xml:space="preserve">. COSEWIC assessment and status report on the Grizzly Bear Ursus arctos in Canada. Committee on the Status of Endangered Wildlife in Canada. Ottawa. xiv + 84 pp. </w:t>
      </w:r>
      <w:hyperlink r:id="rId23" w:history="1">
        <w:r w:rsidRPr="00FE7B5D">
          <w:rPr>
            <w:rStyle w:val="Hyperlink"/>
          </w:rPr>
          <w:t>https://publications.gc.ca/collections/collection_2013/ec/CW69-14-166-2012-eng.pdf</w:t>
        </w:r>
      </w:hyperlink>
      <w:r>
        <w:t>.</w:t>
      </w:r>
      <w:r w:rsidRPr="009F4D88">
        <w:t xml:space="preserve"> </w:t>
      </w:r>
      <w:r>
        <w:t>[Accessed April 25, 2025].</w:t>
      </w:r>
    </w:p>
    <w:p w14:paraId="6E891AAA" w14:textId="12CA2382" w:rsidR="007836FB" w:rsidRDefault="003854F2" w:rsidP="0033356C">
      <w:pPr>
        <w:spacing w:after="120"/>
        <w:jc w:val="left"/>
        <w:rPr>
          <w:lang w:val="en-US"/>
        </w:rPr>
      </w:pPr>
      <w:r w:rsidRPr="00574883">
        <w:rPr>
          <w:b/>
          <w:bCs/>
        </w:rPr>
        <w:t>Friesen,</w:t>
      </w:r>
      <w:r w:rsidR="00FC7B1D" w:rsidRPr="00574883">
        <w:rPr>
          <w:b/>
          <w:bCs/>
        </w:rPr>
        <w:t xml:space="preserve"> </w:t>
      </w:r>
      <w:r w:rsidRPr="00574883">
        <w:rPr>
          <w:b/>
          <w:bCs/>
        </w:rPr>
        <w:t>C.</w:t>
      </w:r>
      <w:r w:rsidRPr="00304E4B">
        <w:t xml:space="preserve"> 2016</w:t>
      </w:r>
      <w:r w:rsidR="00FC7B1D" w:rsidRPr="00304E4B">
        <w:t xml:space="preserve">. </w:t>
      </w:r>
      <w:r w:rsidRPr="00304E4B">
        <w:rPr>
          <w:lang w:val="en-US"/>
        </w:rPr>
        <w:t>Ecology and Management of Big Huckleberry Literature Revie</w:t>
      </w:r>
      <w:r w:rsidR="00FC7B1D" w:rsidRPr="00304E4B">
        <w:rPr>
          <w:lang w:val="en-US"/>
        </w:rPr>
        <w:t>w</w:t>
      </w:r>
      <w:r w:rsidR="006D1929">
        <w:rPr>
          <w:lang w:val="en-US"/>
        </w:rPr>
        <w:t xml:space="preserve">. </w:t>
      </w:r>
      <w:r w:rsidR="00FC7B1D" w:rsidRPr="00304E4B">
        <w:rPr>
          <w:lang w:val="en-US"/>
        </w:rPr>
        <w:t xml:space="preserve">USFS R6 Ecology Program. </w:t>
      </w:r>
      <w:hyperlink r:id="rId24" w:history="1">
        <w:r w:rsidR="00FC7B1D" w:rsidRPr="00304E4B">
          <w:rPr>
            <w:rStyle w:val="Hyperlink"/>
            <w:rFonts w:cs="Calibri"/>
            <w:lang w:val="en-US"/>
          </w:rPr>
          <w:t>https://docsbay.net/doc/960516/ecology-and-management-of-big-huckleberry</w:t>
        </w:r>
      </w:hyperlink>
      <w:r w:rsidR="00304E4B">
        <w:rPr>
          <w:lang w:val="en-US"/>
        </w:rPr>
        <w:t>.</w:t>
      </w:r>
      <w:r w:rsidR="00FC141F">
        <w:rPr>
          <w:lang w:val="en-US"/>
        </w:rPr>
        <w:t xml:space="preserve"> </w:t>
      </w:r>
      <w:r w:rsidR="00FC141F">
        <w:t>[Accessed April 25, 2025].</w:t>
      </w:r>
    </w:p>
    <w:p w14:paraId="398E5423" w14:textId="19505BB2" w:rsidR="00EB3C7A" w:rsidRPr="007836FB" w:rsidRDefault="00EB3C7A" w:rsidP="0033356C">
      <w:pPr>
        <w:spacing w:after="120"/>
        <w:jc w:val="left"/>
        <w:rPr>
          <w:lang w:val="en-US"/>
        </w:rPr>
      </w:pPr>
      <w:r w:rsidRPr="00574883">
        <w:rPr>
          <w:b/>
          <w:bCs/>
        </w:rPr>
        <w:t>Forney, A.</w:t>
      </w:r>
      <w:r w:rsidRPr="00304E4B">
        <w:t xml:space="preserve"> 2016. Patterns of harvest: Investigating the social-ecological relationship between huckleberry pickers and black huckleberry (</w:t>
      </w:r>
      <w:r w:rsidRPr="009E4E78">
        <w:rPr>
          <w:i/>
          <w:iCs/>
        </w:rPr>
        <w:t>Vaccinium membranaceum</w:t>
      </w:r>
      <w:r w:rsidRPr="00304E4B">
        <w:t xml:space="preserve"> Dougl. Ex Torr.; Ericaceae) in southeastern British Columbia. M.A thesis, University of Victoria, Victoria, BC.</w:t>
      </w:r>
    </w:p>
    <w:p w14:paraId="57460693" w14:textId="589D4084" w:rsidR="00FC141F" w:rsidRDefault="00062ABB" w:rsidP="0033356C">
      <w:pPr>
        <w:spacing w:after="120"/>
        <w:jc w:val="left"/>
        <w:rPr>
          <w:rStyle w:val="cf01"/>
          <w:rFonts w:ascii="Aptos" w:eastAsiaTheme="majorEastAsia" w:hAnsi="Aptos"/>
          <w:sz w:val="24"/>
          <w:szCs w:val="24"/>
        </w:rPr>
      </w:pPr>
      <w:r w:rsidRPr="0033356C">
        <w:rPr>
          <w:rStyle w:val="cf01"/>
          <w:rFonts w:ascii="Aptos" w:eastAsiaTheme="majorEastAsia" w:hAnsi="Aptos"/>
          <w:b/>
          <w:bCs/>
          <w:sz w:val="24"/>
          <w:szCs w:val="24"/>
        </w:rPr>
        <w:t>Hobby, T. and M.E. Keefer.</w:t>
      </w:r>
      <w:r w:rsidRPr="00062ABB">
        <w:rPr>
          <w:rStyle w:val="cf01"/>
          <w:rFonts w:ascii="Aptos" w:eastAsiaTheme="majorEastAsia" w:hAnsi="Aptos"/>
          <w:sz w:val="24"/>
          <w:szCs w:val="24"/>
        </w:rPr>
        <w:t xml:space="preserve"> 2010. A black huckleberry case study in the Kootenay region of British Columbia. BC Journal of Ecosystems and Management 11(1&amp;2):52–61. </w:t>
      </w:r>
      <w:hyperlink r:id="rId25" w:history="1">
        <w:r w:rsidR="00FC141F" w:rsidRPr="00FE7B5D">
          <w:rPr>
            <w:rStyle w:val="Hyperlink"/>
            <w:rFonts w:ascii="Aptos" w:eastAsiaTheme="majorEastAsia" w:hAnsi="Aptos" w:cs="Segoe UI"/>
          </w:rPr>
          <w:t>https://jem-online.org/index.php/jem/article/view/66/24</w:t>
        </w:r>
      </w:hyperlink>
      <w:r w:rsidR="00FC141F">
        <w:rPr>
          <w:rStyle w:val="cf01"/>
          <w:rFonts w:ascii="Aptos" w:eastAsiaTheme="majorEastAsia" w:hAnsi="Aptos"/>
          <w:sz w:val="24"/>
          <w:szCs w:val="24"/>
        </w:rPr>
        <w:t xml:space="preserve">. </w:t>
      </w:r>
      <w:r w:rsidR="00FC141F">
        <w:t>[Accessed April 25, 2025].</w:t>
      </w:r>
    </w:p>
    <w:p w14:paraId="3162CBD1" w14:textId="1DE420A1" w:rsidR="007836FB" w:rsidRDefault="007836FB" w:rsidP="0033356C">
      <w:pPr>
        <w:spacing w:after="120"/>
        <w:jc w:val="left"/>
        <w:rPr>
          <w:rStyle w:val="cf01"/>
          <w:rFonts w:ascii="Aptos" w:eastAsiaTheme="majorEastAsia" w:hAnsi="Aptos"/>
          <w:sz w:val="24"/>
          <w:szCs w:val="24"/>
        </w:rPr>
      </w:pPr>
    </w:p>
    <w:p w14:paraId="03F9BC56" w14:textId="77777777" w:rsidR="007836FB" w:rsidRDefault="00C25656" w:rsidP="0033356C">
      <w:pPr>
        <w:spacing w:after="120"/>
        <w:jc w:val="left"/>
      </w:pPr>
      <w:r w:rsidRPr="00574883">
        <w:rPr>
          <w:b/>
          <w:bCs/>
          <w:lang w:val="de-DE"/>
        </w:rPr>
        <w:t>Holden, Z.A., Kasworm, W.F., Servheen, C., Hahn, B., Dobrowski, S.</w:t>
      </w:r>
      <w:r w:rsidRPr="00304E4B">
        <w:rPr>
          <w:lang w:val="de-DE"/>
        </w:rPr>
        <w:t xml:space="preserve"> 2012. </w:t>
      </w:r>
      <w:r w:rsidRPr="00304E4B">
        <w:t xml:space="preserve">Sensitivity of berry </w:t>
      </w:r>
      <w:r w:rsidR="00505F68">
        <w:t>abundance</w:t>
      </w:r>
      <w:r w:rsidRPr="00304E4B">
        <w:t xml:space="preserve"> to climatic variation in the Cabinet-Yaak Grizzly Bear Recovery Zone, Northwest United States, 1989-2010. Wildlife Society Bulletin, DOI: 10.1002/wsb.128.</w:t>
      </w:r>
    </w:p>
    <w:p w14:paraId="4AFD5AB3" w14:textId="4D657A45" w:rsidR="00853E41" w:rsidRDefault="00853E41" w:rsidP="0033356C">
      <w:pPr>
        <w:spacing w:after="120"/>
        <w:jc w:val="left"/>
        <w:rPr>
          <w:rFonts w:eastAsia="Calibri"/>
          <w:lang w:val="en-US"/>
        </w:rPr>
      </w:pPr>
      <w:r w:rsidRPr="00574883">
        <w:rPr>
          <w:b/>
          <w:bCs/>
          <w:lang w:val="en-US"/>
        </w:rPr>
        <w:t>Hunn, E.S. and Norton</w:t>
      </w:r>
      <w:r w:rsidR="00574883" w:rsidRPr="00574883">
        <w:rPr>
          <w:b/>
          <w:bCs/>
          <w:lang w:val="en-US"/>
        </w:rPr>
        <w:t>, H.J</w:t>
      </w:r>
      <w:r w:rsidR="006D1929">
        <w:rPr>
          <w:b/>
          <w:bCs/>
          <w:lang w:val="en-US"/>
        </w:rPr>
        <w:t xml:space="preserve">. </w:t>
      </w:r>
      <w:r w:rsidRPr="00304E4B">
        <w:rPr>
          <w:lang w:val="en-US"/>
        </w:rPr>
        <w:t>1984</w:t>
      </w:r>
      <w:r w:rsidR="006D1929">
        <w:rPr>
          <w:lang w:val="en-US"/>
        </w:rPr>
        <w:t xml:space="preserve">. </w:t>
      </w:r>
      <w:r w:rsidRPr="00304E4B">
        <w:rPr>
          <w:lang w:val="en-US"/>
        </w:rPr>
        <w:t xml:space="preserve">Impact of Mt. St. Helens ashfall on fruit yields of mountain huckleberry, </w:t>
      </w:r>
      <w:r w:rsidRPr="009E4E78">
        <w:rPr>
          <w:i/>
          <w:iCs/>
          <w:lang w:val="en-US"/>
        </w:rPr>
        <w:t>Vaccinium membranaceum</w:t>
      </w:r>
      <w:r w:rsidRPr="00304E4B">
        <w:rPr>
          <w:lang w:val="en-US"/>
        </w:rPr>
        <w:t>, important Native American food. Economic Botany. 38(1): 121-127</w:t>
      </w:r>
      <w:r w:rsidR="006D1929">
        <w:rPr>
          <w:lang w:val="en-US"/>
        </w:rPr>
        <w:t xml:space="preserve">. </w:t>
      </w:r>
      <w:r w:rsidRPr="00304E4B">
        <w:rPr>
          <w:rFonts w:eastAsia="Calibri"/>
          <w:lang w:val="en-US"/>
        </w:rPr>
        <w:t xml:space="preserve">Contact </w:t>
      </w:r>
      <w:hyperlink r:id="rId26" w:history="1">
        <w:r w:rsidRPr="00304E4B">
          <w:rPr>
            <w:color w:val="0563C1"/>
            <w:u w:val="single"/>
            <w:lang w:val="en-US"/>
          </w:rPr>
          <w:t>cfriesen@fs.fed.us</w:t>
        </w:r>
      </w:hyperlink>
      <w:r w:rsidRPr="00304E4B">
        <w:rPr>
          <w:rFonts w:eastAsia="Calibri"/>
          <w:lang w:val="en-US"/>
        </w:rPr>
        <w:t xml:space="preserve"> or </w:t>
      </w:r>
      <w:hyperlink r:id="rId27" w:history="1">
        <w:r w:rsidRPr="00304E4B">
          <w:rPr>
            <w:color w:val="0563C1"/>
            <w:u w:val="single"/>
            <w:lang w:val="en-US"/>
          </w:rPr>
          <w:t>http://ecoshare.info/</w:t>
        </w:r>
      </w:hyperlink>
      <w:r w:rsidRPr="00304E4B">
        <w:rPr>
          <w:color w:val="0563C1"/>
          <w:u w:val="single"/>
          <w:lang w:val="en-US"/>
        </w:rPr>
        <w:t xml:space="preserve"> </w:t>
      </w:r>
      <w:r w:rsidRPr="00304E4B">
        <w:rPr>
          <w:rFonts w:eastAsia="Calibri"/>
          <w:lang w:val="en-US"/>
        </w:rPr>
        <w:t>for a copy.</w:t>
      </w:r>
    </w:p>
    <w:p w14:paraId="6CD50CD0" w14:textId="117BE752" w:rsidR="00EB3C7A" w:rsidRPr="00304E4B" w:rsidRDefault="00EB3C7A" w:rsidP="0033356C">
      <w:pPr>
        <w:spacing w:after="120"/>
      </w:pPr>
      <w:r w:rsidRPr="00574883">
        <w:rPr>
          <w:b/>
          <w:bCs/>
        </w:rPr>
        <w:t>Keefer, M., Cocksedge, W., Munro, R., Meuleman, J., and MacPherson, N</w:t>
      </w:r>
      <w:r w:rsidRPr="00304E4B">
        <w:t xml:space="preserve">. 2010. What about the berries? Managing for understory species. </w:t>
      </w:r>
      <w:r w:rsidR="00060FC4" w:rsidRPr="00304E4B">
        <w:t xml:space="preserve">Royal Roads University </w:t>
      </w:r>
      <w:r w:rsidRPr="00304E4B">
        <w:t>The Centre for Livelihoods and Ecology.</w:t>
      </w:r>
    </w:p>
    <w:p w14:paraId="393601E6" w14:textId="048A83E0" w:rsidR="00EB3C7A" w:rsidRPr="00304E4B" w:rsidRDefault="00EB3C7A" w:rsidP="0033356C">
      <w:pPr>
        <w:spacing w:after="120"/>
      </w:pPr>
      <w:r w:rsidRPr="00574883">
        <w:rPr>
          <w:b/>
          <w:bCs/>
        </w:rPr>
        <w:t>Klinkenberg, B.</w:t>
      </w:r>
      <w:r w:rsidRPr="00304E4B">
        <w:t xml:space="preserve"> (Editor) 202</w:t>
      </w:r>
      <w:r w:rsidR="00BF268C" w:rsidRPr="00304E4B">
        <w:t>0</w:t>
      </w:r>
      <w:r w:rsidRPr="00304E4B">
        <w:t>. E-Flora BC: Electronic Atlas of the Flora of British Columbia [eflora.bc.ca]. Lab for Advanced Spatial Analysis, Department of Geography, University of British Columbia, Vancouver.</w:t>
      </w:r>
    </w:p>
    <w:p w14:paraId="2F385970" w14:textId="77777777" w:rsidR="00EB3C7A" w:rsidRPr="00304E4B" w:rsidRDefault="00EB3C7A" w:rsidP="0033356C">
      <w:pPr>
        <w:spacing w:after="120"/>
      </w:pPr>
      <w:r w:rsidRPr="00574883">
        <w:rPr>
          <w:b/>
          <w:bCs/>
        </w:rPr>
        <w:t xml:space="preserve">Lamb, C.T., Garth, M., Reid, A., Smit, L., Proctor, M., McLellan, B.N., Nielsen, S.E., and Boutin, S. </w:t>
      </w:r>
      <w:r w:rsidRPr="00304E4B">
        <w:t>2018. Effects of habitat quality and access management on the density of a recovering grizzly bear population. Journal of Applied Ecology 55: 1406-1417.</w:t>
      </w:r>
    </w:p>
    <w:p w14:paraId="1FCBE446" w14:textId="37882370" w:rsidR="00EB3C7A" w:rsidRPr="00304E4B" w:rsidRDefault="00EB3C7A" w:rsidP="0033356C">
      <w:pPr>
        <w:spacing w:after="120"/>
      </w:pPr>
      <w:r w:rsidRPr="00574883">
        <w:rPr>
          <w:b/>
          <w:bCs/>
        </w:rPr>
        <w:t>Lamb, C.</w:t>
      </w:r>
      <w:r w:rsidRPr="00304E4B">
        <w:t xml:space="preserve"> 2019. Grizzly bear population dynamics across </w:t>
      </w:r>
      <w:r w:rsidR="00505F68">
        <w:t>abundance</w:t>
      </w:r>
      <w:r w:rsidRPr="00304E4B">
        <w:t xml:space="preserve"> and human influence gradients. PhD thesis, University of Alberta, Edmonton, Alberta, Canada.</w:t>
      </w:r>
    </w:p>
    <w:p w14:paraId="6A566613" w14:textId="59B63287" w:rsidR="00EB3C7A" w:rsidRPr="00304E4B" w:rsidRDefault="00EB3C7A" w:rsidP="0033356C">
      <w:pPr>
        <w:spacing w:after="120"/>
      </w:pPr>
      <w:r w:rsidRPr="00574883">
        <w:rPr>
          <w:b/>
          <w:bCs/>
        </w:rPr>
        <w:t>Martin, P.</w:t>
      </w:r>
      <w:r w:rsidRPr="00304E4B">
        <w:t xml:space="preserve"> 1983. Factors Influencing Globe Huckleberry Fruit Production in Northwestern Montana. Bears: Their Biology and Management, 5:159–165. https://doi.org/10.2307/3872533</w:t>
      </w:r>
      <w:r w:rsidR="00304E4B">
        <w:t>.</w:t>
      </w:r>
    </w:p>
    <w:p w14:paraId="16EBA89A" w14:textId="5A79D7AB" w:rsidR="00C25656" w:rsidRPr="00304E4B" w:rsidRDefault="00EB3C7A" w:rsidP="0033356C">
      <w:pPr>
        <w:spacing w:after="120"/>
      </w:pPr>
      <w:r w:rsidRPr="00574883">
        <w:rPr>
          <w:b/>
          <w:bCs/>
        </w:rPr>
        <w:t xml:space="preserve">McClelland, C.J.R., Coops, N.C., Kearney, S.P., Burton, A.C., Nielsen, S.E., and Stenhouse, G.B. </w:t>
      </w:r>
      <w:r w:rsidRPr="00574883">
        <w:t>2020.</w:t>
      </w:r>
      <w:r w:rsidRPr="00304E4B">
        <w:t xml:space="preserve"> Variations in grizzly bear habitat selection in relation to the daily and seasonal availability of annual plant-food resources. Ecological Informatics, 58: 101116.</w:t>
      </w:r>
    </w:p>
    <w:p w14:paraId="105B9CF0" w14:textId="6B444928" w:rsidR="00C25656" w:rsidRPr="00304E4B" w:rsidRDefault="00C25656" w:rsidP="0033356C">
      <w:pPr>
        <w:spacing w:after="120"/>
      </w:pPr>
      <w:r w:rsidRPr="00574883">
        <w:rPr>
          <w:b/>
          <w:bCs/>
        </w:rPr>
        <w:t>McLellan, B.</w:t>
      </w:r>
      <w:r w:rsidRPr="00304E4B">
        <w:t xml:space="preserve"> 2023. Grizzly bear science and the art of wilderness life: forty years of research in the Flathead Valley. Rocky Mountain Books Ltd.</w:t>
      </w:r>
    </w:p>
    <w:p w14:paraId="3B42A364" w14:textId="17DA02B5" w:rsidR="00C25656" w:rsidRPr="00304E4B" w:rsidRDefault="00C25656" w:rsidP="00304E4B">
      <w:r w:rsidRPr="0033356C">
        <w:rPr>
          <w:b/>
          <w:bCs/>
        </w:rPr>
        <w:lastRenderedPageBreak/>
        <w:t>McLellan, C.</w:t>
      </w:r>
      <w:r w:rsidRPr="00304E4B">
        <w:t xml:space="preserve"> 2018</w:t>
      </w:r>
      <w:r w:rsidR="006D1929">
        <w:t xml:space="preserve">. </w:t>
      </w:r>
      <w:r w:rsidRPr="00304E4B">
        <w:t>Food availability and grizzly bear (</w:t>
      </w:r>
      <w:r w:rsidRPr="00304E4B">
        <w:rPr>
          <w:i/>
          <w:iCs/>
        </w:rPr>
        <w:t>Ursus arctos</w:t>
      </w:r>
      <w:r w:rsidRPr="00304E4B">
        <w:t>) selection of post-fire and thinned forests in the mountain national parks of Canada. MSc thesis. University of Alberta, Dept. of Renewable Resource, Edmonton, Alta, Canada.</w:t>
      </w:r>
    </w:p>
    <w:p w14:paraId="493F36F8" w14:textId="29A3E800" w:rsidR="00F77BB9" w:rsidRDefault="00F77BB9" w:rsidP="00F77BB9">
      <w:pPr>
        <w:spacing w:after="120"/>
        <w:jc w:val="left"/>
        <w:rPr>
          <w:b/>
          <w:bCs/>
        </w:rPr>
      </w:pPr>
      <w:proofErr w:type="spellStart"/>
      <w:r w:rsidRPr="00712C90">
        <w:rPr>
          <w:b/>
          <w:bCs/>
        </w:rPr>
        <w:t>Milborrow</w:t>
      </w:r>
      <w:proofErr w:type="spellEnd"/>
      <w:r w:rsidRPr="00712C90">
        <w:rPr>
          <w:b/>
          <w:bCs/>
        </w:rPr>
        <w:t xml:space="preserve"> S</w:t>
      </w:r>
      <w:r>
        <w:rPr>
          <w:b/>
          <w:bCs/>
        </w:rPr>
        <w:t xml:space="preserve">. </w:t>
      </w:r>
      <w:r w:rsidRPr="00712C90">
        <w:rPr>
          <w:b/>
          <w:bCs/>
        </w:rPr>
        <w:t>2024</w:t>
      </w:r>
      <w:r w:rsidRPr="00712C90">
        <w:t xml:space="preserve">. </w:t>
      </w:r>
      <w:proofErr w:type="spellStart"/>
      <w:proofErr w:type="gramStart"/>
      <w:r w:rsidRPr="00712C90">
        <w:t>rpart.plot</w:t>
      </w:r>
      <w:proofErr w:type="spellEnd"/>
      <w:proofErr w:type="gramEnd"/>
      <w:r w:rsidRPr="00712C90">
        <w:t>: Plot '</w:t>
      </w:r>
      <w:proofErr w:type="spellStart"/>
      <w:r w:rsidRPr="00712C90">
        <w:t>rpart</w:t>
      </w:r>
      <w:proofErr w:type="spellEnd"/>
      <w:r w:rsidRPr="00712C90">
        <w:t>' Models: An Enhanced Version of '</w:t>
      </w:r>
      <w:proofErr w:type="spellStart"/>
      <w:proofErr w:type="gramStart"/>
      <w:r w:rsidRPr="00712C90">
        <w:t>plot.rpart</w:t>
      </w:r>
      <w:proofErr w:type="spellEnd"/>
      <w:proofErr w:type="gramEnd"/>
      <w:r w:rsidRPr="00712C90">
        <w:t>'. R package version 3.1.2</w:t>
      </w:r>
      <w:r w:rsidR="00252EB3">
        <w:t>.</w:t>
      </w:r>
      <w:r w:rsidRPr="00712C90">
        <w:t xml:space="preserve"> </w:t>
      </w:r>
      <w:hyperlink r:id="rId28" w:history="1">
        <w:r w:rsidRPr="00712C90">
          <w:rPr>
            <w:rStyle w:val="Hyperlink"/>
          </w:rPr>
          <w:t>https://CRAN.R-project.org/package=rpart.plot</w:t>
        </w:r>
      </w:hyperlink>
      <w:r w:rsidRPr="00712C90">
        <w:t>.</w:t>
      </w:r>
      <w:r w:rsidR="008677F3" w:rsidRPr="008677F3">
        <w:t xml:space="preserve"> </w:t>
      </w:r>
      <w:r w:rsidR="008677F3" w:rsidRPr="00CD31F3">
        <w:t>[</w:t>
      </w:r>
      <w:r w:rsidR="008677F3">
        <w:t>A</w:t>
      </w:r>
      <w:r w:rsidR="008677F3" w:rsidRPr="00CD31F3">
        <w:t xml:space="preserve">ccessed </w:t>
      </w:r>
      <w:r w:rsidR="008677F3">
        <w:t>April 22</w:t>
      </w:r>
      <w:r w:rsidR="008677F3" w:rsidRPr="00CD31F3">
        <w:t>, 20</w:t>
      </w:r>
      <w:r w:rsidR="008677F3">
        <w:t>25</w:t>
      </w:r>
      <w:r w:rsidR="008677F3" w:rsidRPr="00CD31F3">
        <w:t>]</w:t>
      </w:r>
      <w:r w:rsidR="008677F3">
        <w:t>.</w:t>
      </w:r>
    </w:p>
    <w:p w14:paraId="39981EC9" w14:textId="4D049EAF" w:rsidR="00252EB3" w:rsidRDefault="00EB3C7A" w:rsidP="00252EB3">
      <w:pPr>
        <w:spacing w:after="120"/>
        <w:jc w:val="left"/>
        <w:rPr>
          <w:b/>
          <w:bCs/>
        </w:rPr>
      </w:pPr>
      <w:r w:rsidRPr="0033356C">
        <w:rPr>
          <w:rFonts w:cs="Calibri"/>
          <w:b/>
          <w:bCs/>
        </w:rPr>
        <w:t>Minore, D. 1972.</w:t>
      </w:r>
      <w:r w:rsidRPr="00304E4B">
        <w:rPr>
          <w:rFonts w:cs="Calibri"/>
        </w:rPr>
        <w:t xml:space="preserve"> The wild huckleberries of Oregon and Washington: a dwindling resource</w:t>
      </w:r>
      <w:r w:rsidR="00252EB3" w:rsidRPr="00252EB3">
        <w:rPr>
          <w:rFonts w:cs="Calibri"/>
        </w:rPr>
        <w:t>. USDA Forest Service research paper PNW, 143</w:t>
      </w:r>
      <w:r w:rsidR="006D1929" w:rsidRPr="00252EB3">
        <w:rPr>
          <w:rFonts w:cs="Calibri"/>
        </w:rPr>
        <w:t xml:space="preserve">. </w:t>
      </w:r>
      <w:hyperlink r:id="rId29" w:tooltip="DOI" w:history="1">
        <w:r w:rsidRPr="00304E4B">
          <w:rPr>
            <w:rFonts w:cs="Calibri"/>
            <w:color w:val="607890"/>
            <w:u w:val="single"/>
            <w:bdr w:val="none" w:sz="0" w:space="0" w:color="auto" w:frame="1"/>
            <w:shd w:val="clear" w:color="auto" w:fill="F9F5F1"/>
          </w:rPr>
          <w:t>https://doi.org/10.5962/bhl.title.87986</w:t>
        </w:r>
      </w:hyperlink>
      <w:r w:rsidRPr="00304E4B">
        <w:rPr>
          <w:rFonts w:cs="Calibri"/>
        </w:rPr>
        <w:t>.</w:t>
      </w:r>
      <w:r w:rsidR="00252EB3" w:rsidRPr="008677F3">
        <w:t xml:space="preserve"> </w:t>
      </w:r>
      <w:r w:rsidR="00252EB3" w:rsidRPr="00CD31F3">
        <w:t>[</w:t>
      </w:r>
      <w:r w:rsidR="00252EB3">
        <w:t>A</w:t>
      </w:r>
      <w:r w:rsidR="00252EB3" w:rsidRPr="00CD31F3">
        <w:t xml:space="preserve">ccessed </w:t>
      </w:r>
      <w:r w:rsidR="00252EB3">
        <w:t>April 25</w:t>
      </w:r>
      <w:r w:rsidR="00252EB3" w:rsidRPr="00CD31F3">
        <w:t>, 20</w:t>
      </w:r>
      <w:r w:rsidR="00252EB3">
        <w:t>25</w:t>
      </w:r>
      <w:r w:rsidR="00252EB3" w:rsidRPr="00CD31F3">
        <w:t>]</w:t>
      </w:r>
      <w:r w:rsidR="00252EB3">
        <w:t>.</w:t>
      </w:r>
    </w:p>
    <w:p w14:paraId="3F2DF8C4" w14:textId="5BF39683" w:rsidR="00062ABB" w:rsidRPr="00304E4B" w:rsidRDefault="00062ABB" w:rsidP="00304E4B">
      <w:pPr>
        <w:rPr>
          <w:rFonts w:cs="Calibri"/>
        </w:rPr>
      </w:pPr>
      <w:r w:rsidRPr="0033356C">
        <w:rPr>
          <w:rFonts w:cs="Calibri"/>
          <w:b/>
          <w:bCs/>
        </w:rPr>
        <w:t>Minore, D.</w:t>
      </w:r>
      <w:r>
        <w:rPr>
          <w:rFonts w:cs="Calibri"/>
        </w:rPr>
        <w:t xml:space="preserve"> 1979. Huckleberry ecology and management research in the Pacific Northwest. USDA Forest Service PNW GTR PNW-93.</w:t>
      </w:r>
    </w:p>
    <w:p w14:paraId="1FB4B996" w14:textId="510B4D13" w:rsidR="00EB3C7A" w:rsidRPr="00304E4B" w:rsidRDefault="00EB3C7A" w:rsidP="00304E4B">
      <w:r w:rsidRPr="0033356C">
        <w:rPr>
          <w:b/>
          <w:bCs/>
        </w:rPr>
        <w:t>Nielsen, S.E., Boyce, M.S., and Stenhouse, G.B.</w:t>
      </w:r>
      <w:r w:rsidRPr="00304E4B">
        <w:t xml:space="preserve"> 2004. Grizzly bears and forestry: I. Selection of clearcuts by grizzly bears in west-central Alberta, Canada. Forest Ecology and Management, 199: 51-65.</w:t>
      </w:r>
    </w:p>
    <w:p w14:paraId="54FE4889" w14:textId="77777777" w:rsidR="00EB3C7A" w:rsidRPr="00304E4B" w:rsidRDefault="00EB3C7A" w:rsidP="00304E4B">
      <w:r w:rsidRPr="00574883">
        <w:rPr>
          <w:b/>
          <w:bCs/>
        </w:rPr>
        <w:t>Prevey, J.S., Parker, L.E., Harrington, C.A., Lamb, C.T. and Proctor, M.F. 2020</w:t>
      </w:r>
      <w:r w:rsidRPr="00304E4B">
        <w:t>. Climate change shifts in habitat suitability and phenology of huckleberry (</w:t>
      </w:r>
      <w:r w:rsidRPr="009E4E78">
        <w:rPr>
          <w:i/>
          <w:iCs/>
        </w:rPr>
        <w:t>Vaccinium membranaceum</w:t>
      </w:r>
      <w:r w:rsidRPr="00304E4B">
        <w:t>). Agricultural and Forest Meteorology, 280: 107803.</w:t>
      </w:r>
    </w:p>
    <w:p w14:paraId="3A318FD4" w14:textId="77777777" w:rsidR="00EB3C7A" w:rsidRPr="00304E4B" w:rsidRDefault="00EB3C7A" w:rsidP="00304E4B">
      <w:r w:rsidRPr="00574883">
        <w:rPr>
          <w:b/>
          <w:bCs/>
        </w:rPr>
        <w:t>Proctor, M., Lamb, C.T., and MacHutchon, G.</w:t>
      </w:r>
      <w:r w:rsidRPr="00304E4B">
        <w:t xml:space="preserve"> 2017. The grizzly dance between berries and bullets: relationships among bottom-up food resources and top-down mortality risk on grizzly bear populations in southeast British Columbia. Trans-border Grizzly Bear Project. Kaslo, BC, Canada.</w:t>
      </w:r>
    </w:p>
    <w:p w14:paraId="26E919CE" w14:textId="08CF9098" w:rsidR="00EB3C7A" w:rsidRPr="00304E4B" w:rsidRDefault="00EB3C7A" w:rsidP="00304E4B">
      <w:r w:rsidRPr="00574883">
        <w:rPr>
          <w:b/>
          <w:bCs/>
        </w:rPr>
        <w:t xml:space="preserve">Proctor, M., Lamb, </w:t>
      </w:r>
      <w:r w:rsidR="00574883" w:rsidRPr="00574883">
        <w:rPr>
          <w:b/>
          <w:bCs/>
        </w:rPr>
        <w:t>C</w:t>
      </w:r>
      <w:r w:rsidRPr="00574883">
        <w:rPr>
          <w:b/>
          <w:bCs/>
        </w:rPr>
        <w:t>.</w:t>
      </w:r>
      <w:r w:rsidR="00574883" w:rsidRPr="00574883">
        <w:rPr>
          <w:b/>
          <w:bCs/>
        </w:rPr>
        <w:t>,</w:t>
      </w:r>
      <w:r w:rsidRPr="00574883">
        <w:rPr>
          <w:b/>
          <w:bCs/>
        </w:rPr>
        <w:t xml:space="preserve"> MacHutchon, </w:t>
      </w:r>
      <w:r w:rsidR="00574883" w:rsidRPr="00574883">
        <w:rPr>
          <w:b/>
          <w:bCs/>
        </w:rPr>
        <w:t>A</w:t>
      </w:r>
      <w:r w:rsidRPr="00574883">
        <w:rPr>
          <w:b/>
          <w:bCs/>
        </w:rPr>
        <w:t>.</w:t>
      </w:r>
      <w:r w:rsidR="00574883" w:rsidRPr="00574883">
        <w:rPr>
          <w:b/>
          <w:bCs/>
        </w:rPr>
        <w:t>G.,</w:t>
      </w:r>
      <w:r w:rsidRPr="00574883">
        <w:rPr>
          <w:b/>
          <w:bCs/>
        </w:rPr>
        <w:t xml:space="preserve"> Kasworm</w:t>
      </w:r>
      <w:r w:rsidR="00574883" w:rsidRPr="00574883">
        <w:rPr>
          <w:b/>
          <w:bCs/>
        </w:rPr>
        <w:t>, W.,</w:t>
      </w:r>
      <w:r w:rsidRPr="00574883">
        <w:rPr>
          <w:b/>
          <w:bCs/>
        </w:rPr>
        <w:t xml:space="preserve"> Paetkau, </w:t>
      </w:r>
      <w:r w:rsidR="00574883" w:rsidRPr="00574883">
        <w:rPr>
          <w:b/>
          <w:bCs/>
        </w:rPr>
        <w:t>D</w:t>
      </w:r>
      <w:r w:rsidRPr="00574883">
        <w:rPr>
          <w:b/>
          <w:bCs/>
        </w:rPr>
        <w:t>.</w:t>
      </w:r>
      <w:r w:rsidR="00574883" w:rsidRPr="00574883">
        <w:rPr>
          <w:b/>
          <w:bCs/>
        </w:rPr>
        <w:t>,</w:t>
      </w:r>
      <w:r w:rsidRPr="00574883">
        <w:rPr>
          <w:b/>
          <w:bCs/>
        </w:rPr>
        <w:t xml:space="preserve"> Lausen, </w:t>
      </w:r>
      <w:r w:rsidR="00574883" w:rsidRPr="00574883">
        <w:rPr>
          <w:b/>
          <w:bCs/>
        </w:rPr>
        <w:t>C</w:t>
      </w:r>
      <w:r w:rsidRPr="00574883">
        <w:rPr>
          <w:b/>
          <w:bCs/>
        </w:rPr>
        <w:t>.</w:t>
      </w:r>
      <w:r w:rsidR="00574883" w:rsidRPr="00574883">
        <w:rPr>
          <w:b/>
          <w:bCs/>
        </w:rPr>
        <w:t>,</w:t>
      </w:r>
      <w:r w:rsidRPr="00574883">
        <w:rPr>
          <w:b/>
          <w:bCs/>
        </w:rPr>
        <w:t xml:space="preserve"> Palm</w:t>
      </w:r>
      <w:r w:rsidR="00574883" w:rsidRPr="00574883">
        <w:rPr>
          <w:b/>
          <w:bCs/>
        </w:rPr>
        <w:t>, E.,</w:t>
      </w:r>
      <w:r w:rsidRPr="00574883">
        <w:rPr>
          <w:b/>
          <w:bCs/>
        </w:rPr>
        <w:t xml:space="preserve"> Boyce</w:t>
      </w:r>
      <w:r w:rsidR="00574883" w:rsidRPr="00574883">
        <w:rPr>
          <w:b/>
          <w:bCs/>
        </w:rPr>
        <w:t>, M.</w:t>
      </w:r>
      <w:r w:rsidRPr="00574883">
        <w:rPr>
          <w:b/>
          <w:bCs/>
        </w:rPr>
        <w:t xml:space="preserve"> and Servheen</w:t>
      </w:r>
      <w:r w:rsidR="00574883" w:rsidRPr="00574883">
        <w:rPr>
          <w:b/>
          <w:bCs/>
        </w:rPr>
        <w:t>, C</w:t>
      </w:r>
      <w:r w:rsidRPr="00574883">
        <w:rPr>
          <w:b/>
          <w:bCs/>
        </w:rPr>
        <w:t>.</w:t>
      </w:r>
      <w:r w:rsidRPr="00304E4B">
        <w:t xml:space="preserve"> 2023 Berries and bullets: influence of food and mortality risk on grizzly bears in British Columbia</w:t>
      </w:r>
      <w:r w:rsidR="006D1929">
        <w:t xml:space="preserve">. </w:t>
      </w:r>
      <w:r w:rsidRPr="00304E4B">
        <w:t>Wildlife Monograph 2023:213:e1078</w:t>
      </w:r>
      <w:r w:rsidR="006D1929">
        <w:t xml:space="preserve">. </w:t>
      </w:r>
      <w:r w:rsidRPr="00304E4B">
        <w:t>Doi:10.1002/wmon.1078</w:t>
      </w:r>
      <w:r w:rsidR="00304E4B" w:rsidRPr="00304E4B">
        <w:t>.</w:t>
      </w:r>
    </w:p>
    <w:p w14:paraId="30526487" w14:textId="39D85EAD" w:rsidR="004A1D04" w:rsidRPr="00304E4B" w:rsidRDefault="00EB3C7A" w:rsidP="00304E4B">
      <w:r w:rsidRPr="00574883">
        <w:rPr>
          <w:b/>
          <w:bCs/>
        </w:rPr>
        <w:t>Simonin, Kevin A.</w:t>
      </w:r>
      <w:r w:rsidRPr="00304E4B">
        <w:t xml:space="preserve"> 2000. </w:t>
      </w:r>
      <w:r w:rsidRPr="009E4E78">
        <w:rPr>
          <w:i/>
          <w:iCs/>
        </w:rPr>
        <w:t>Vaccinium membranaceum</w:t>
      </w:r>
      <w:r w:rsidRPr="00304E4B">
        <w:t>. In: Fire Effects Information System, [Online]. U.S. Department of Agriculture, Forest Service, Rocky Mountain Research Station, Fire Sciences Laboratory.</w:t>
      </w:r>
      <w:r w:rsidR="00252EB3">
        <w:t xml:space="preserve"> </w:t>
      </w:r>
      <w:hyperlink r:id="rId30" w:history="1">
        <w:r w:rsidR="00252EB3" w:rsidRPr="00FE7B5D">
          <w:rPr>
            <w:rStyle w:val="Hyperlink"/>
          </w:rPr>
          <w:t>www.fs.usda.gov/database/feis/plants/shrub/vacmem/all.html</w:t>
        </w:r>
      </w:hyperlink>
      <w:r w:rsidR="00252EB3">
        <w:t>.</w:t>
      </w:r>
      <w:r w:rsidRPr="00304E4B">
        <w:t xml:space="preserve"> [</w:t>
      </w:r>
      <w:r w:rsidR="00252EB3">
        <w:t>Accessed</w:t>
      </w:r>
      <w:r w:rsidRPr="00304E4B">
        <w:t xml:space="preserve"> January 1</w:t>
      </w:r>
      <w:r w:rsidR="00252EB3">
        <w:t>, 2025</w:t>
      </w:r>
      <w:r w:rsidRPr="00304E4B">
        <w:t>].</w:t>
      </w:r>
    </w:p>
    <w:p w14:paraId="5CC800C9" w14:textId="1CC44331" w:rsidR="00EB3C7A" w:rsidRPr="00304E4B" w:rsidRDefault="00EB3C7A" w:rsidP="00304E4B">
      <w:pPr>
        <w:rPr>
          <w:color w:val="000000"/>
          <w:kern w:val="2"/>
          <w14:ligatures w14:val="standardContextual"/>
        </w:rPr>
      </w:pPr>
      <w:r w:rsidRPr="00574883">
        <w:rPr>
          <w:b/>
          <w:bCs/>
        </w:rPr>
        <w:t>Souliere, C.M., Coogan, S.C.P., Stenhouse, G.B., and Nielsen, S.E.</w:t>
      </w:r>
      <w:r w:rsidRPr="00304E4B">
        <w:t xml:space="preserve"> 2020. Harvested forests as a surrogate to wildfires in relation to grizzly bear food-supply in west-central Alberta. Forest Ecology and Management, 456: 117685.</w:t>
      </w:r>
    </w:p>
    <w:p w14:paraId="7FD2F795" w14:textId="77777777" w:rsidR="00EB3C7A" w:rsidRPr="00304E4B" w:rsidRDefault="00EB3C7A" w:rsidP="00304E4B">
      <w:r w:rsidRPr="00574883">
        <w:rPr>
          <w:b/>
          <w:bCs/>
        </w:rPr>
        <w:t>Spencer, M., Willsey, T., Berg, K., and Anderson, J. 2020.</w:t>
      </w:r>
      <w:r w:rsidRPr="00304E4B">
        <w:t xml:space="preserve"> A literature review for the western science state of knowledge for huckleberries.</w:t>
      </w:r>
    </w:p>
    <w:p w14:paraId="197FC7EB" w14:textId="55B2389A" w:rsidR="00EB3C7A" w:rsidRPr="00304E4B" w:rsidRDefault="00EB3C7A" w:rsidP="00304E4B">
      <w:r w:rsidRPr="0033356C">
        <w:rPr>
          <w:b/>
          <w:bCs/>
        </w:rPr>
        <w:t>Stark, N. and S. Baker.</w:t>
      </w:r>
      <w:r w:rsidRPr="00304E4B">
        <w:t xml:space="preserve"> 1992. The Ecology and Culture of Montana Huckleberries: A guide for growers and researchers. Misc. Pub 52. University of Montana School of Forestry, Missoula MT.</w:t>
      </w:r>
    </w:p>
    <w:p w14:paraId="2E77E408" w14:textId="6F4931B8" w:rsidR="00F77BB9" w:rsidRDefault="00F77BB9" w:rsidP="00F77BB9">
      <w:pPr>
        <w:spacing w:after="120"/>
        <w:jc w:val="left"/>
      </w:pPr>
      <w:proofErr w:type="spellStart"/>
      <w:r w:rsidRPr="00081EEF">
        <w:rPr>
          <w:b/>
          <w:bCs/>
        </w:rPr>
        <w:t>Therneau</w:t>
      </w:r>
      <w:proofErr w:type="spellEnd"/>
      <w:r w:rsidRPr="00081EEF">
        <w:rPr>
          <w:b/>
          <w:bCs/>
        </w:rPr>
        <w:t xml:space="preserve"> T, Atkinson B</w:t>
      </w:r>
      <w:r>
        <w:rPr>
          <w:b/>
          <w:bCs/>
        </w:rPr>
        <w:t>.</w:t>
      </w:r>
      <w:r w:rsidRPr="00081EEF">
        <w:rPr>
          <w:b/>
          <w:bCs/>
        </w:rPr>
        <w:t xml:space="preserve"> 2023</w:t>
      </w:r>
      <w:r w:rsidRPr="00712C90">
        <w:t xml:space="preserve">. </w:t>
      </w:r>
      <w:proofErr w:type="spellStart"/>
      <w:r w:rsidRPr="00712C90">
        <w:t>rpart</w:t>
      </w:r>
      <w:proofErr w:type="spellEnd"/>
      <w:r w:rsidRPr="00712C90">
        <w:t xml:space="preserve">: Recursive Partitioning and Regression Trees. R package version 4.1.23, </w:t>
      </w:r>
      <w:hyperlink r:id="rId31" w:history="1">
        <w:r w:rsidRPr="00712C90">
          <w:rPr>
            <w:rStyle w:val="Hyperlink"/>
          </w:rPr>
          <w:t>https://CRAN.R-project.org/package=rpart</w:t>
        </w:r>
      </w:hyperlink>
      <w:r w:rsidRPr="00712C90">
        <w:t>.</w:t>
      </w:r>
      <w:r w:rsidR="008677F3" w:rsidRPr="008677F3">
        <w:t xml:space="preserve"> </w:t>
      </w:r>
      <w:r w:rsidR="008677F3" w:rsidRPr="00CD31F3">
        <w:t>[</w:t>
      </w:r>
      <w:r w:rsidR="008677F3">
        <w:t>A</w:t>
      </w:r>
      <w:r w:rsidR="008677F3" w:rsidRPr="00CD31F3">
        <w:t xml:space="preserve">ccessed </w:t>
      </w:r>
      <w:r w:rsidR="008677F3">
        <w:t>April 22</w:t>
      </w:r>
      <w:r w:rsidR="008677F3" w:rsidRPr="00CD31F3">
        <w:t>, 20</w:t>
      </w:r>
      <w:r w:rsidR="008677F3">
        <w:t>25</w:t>
      </w:r>
      <w:r w:rsidR="008677F3" w:rsidRPr="00CD31F3">
        <w:t>]</w:t>
      </w:r>
      <w:r w:rsidR="008677F3">
        <w:t>.</w:t>
      </w:r>
    </w:p>
    <w:p w14:paraId="5427C440" w14:textId="77777777" w:rsidR="009E7D58" w:rsidRPr="002B45EB" w:rsidRDefault="009E7D58" w:rsidP="009E7D58">
      <w:pPr>
        <w:spacing w:after="120"/>
        <w:jc w:val="left"/>
        <w:rPr>
          <w:b/>
          <w:bCs/>
        </w:rPr>
      </w:pPr>
      <w:r w:rsidRPr="002B45EB">
        <w:rPr>
          <w:b/>
          <w:bCs/>
        </w:rPr>
        <w:lastRenderedPageBreak/>
        <w:t xml:space="preserve">Virginia Tech Department of Forest Resources and Environmental Conservation. </w:t>
      </w:r>
      <w:hyperlink r:id="rId32" w:history="1">
        <w:r>
          <w:rPr>
            <w:rStyle w:val="Hyperlink"/>
          </w:rPr>
          <w:t>https://dendro.cnre.vt.edu/dendrology/syllabus/factsheet.cfm?ID=460</w:t>
        </w:r>
      </w:hyperlink>
      <w:r w:rsidRPr="002B45EB">
        <w:rPr>
          <w:b/>
          <w:bCs/>
        </w:rPr>
        <w:t xml:space="preserve">. </w:t>
      </w:r>
      <w:r>
        <w:rPr>
          <w:b/>
          <w:bCs/>
        </w:rPr>
        <w:t>[</w:t>
      </w:r>
      <w:r w:rsidRPr="002B45EB">
        <w:t>Accessed April 12</w:t>
      </w:r>
      <w:r>
        <w:t xml:space="preserve">, </w:t>
      </w:r>
      <w:r w:rsidRPr="002B45EB">
        <w:t>2025</w:t>
      </w:r>
      <w:r>
        <w:t>]</w:t>
      </w:r>
      <w:r w:rsidRPr="002B45EB">
        <w:t>.</w:t>
      </w:r>
    </w:p>
    <w:p w14:paraId="1A1F6B06" w14:textId="27E021D0" w:rsidR="009E4E78" w:rsidRDefault="003854F2" w:rsidP="009E4E78">
      <w:r w:rsidRPr="00574883">
        <w:rPr>
          <w:b/>
          <w:bCs/>
        </w:rPr>
        <w:t>Yang, S. et al</w:t>
      </w:r>
      <w:r w:rsidR="006D1929">
        <w:rPr>
          <w:b/>
          <w:bCs/>
        </w:rPr>
        <w:t xml:space="preserve">. </w:t>
      </w:r>
      <w:r w:rsidRPr="00304E4B">
        <w:t>2008. Colonization genetics of an animal-dispersed plant (</w:t>
      </w:r>
      <w:r w:rsidRPr="00304E4B">
        <w:rPr>
          <w:i/>
        </w:rPr>
        <w:t>Vaccinium membranaceum</w:t>
      </w:r>
      <w:r w:rsidRPr="00304E4B">
        <w:t>) at Mount St. Helens, Washington. Molecular Ecology 17:731-740.</w:t>
      </w:r>
      <w:r w:rsidR="00304E4B">
        <w:t xml:space="preserve"> </w:t>
      </w:r>
      <w:r w:rsidRPr="00304E4B">
        <w:t>Contact</w:t>
      </w:r>
      <w:r w:rsidRPr="00304E4B">
        <w:rPr>
          <w:rFonts w:eastAsia="Calibri"/>
        </w:rPr>
        <w:t xml:space="preserve"> </w:t>
      </w:r>
      <w:hyperlink r:id="rId33" w:history="1">
        <w:r w:rsidRPr="00304E4B">
          <w:rPr>
            <w:color w:val="0563C1"/>
            <w:u w:val="single"/>
          </w:rPr>
          <w:t>cfriesen@fs.fed.us</w:t>
        </w:r>
      </w:hyperlink>
      <w:r w:rsidRPr="00304E4B">
        <w:t xml:space="preserve"> or</w:t>
      </w:r>
      <w:r w:rsidRPr="00304E4B">
        <w:rPr>
          <w:u w:val="single"/>
        </w:rPr>
        <w:t xml:space="preserve"> </w:t>
      </w:r>
      <w:hyperlink r:id="rId34" w:history="1">
        <w:r w:rsidRPr="00304E4B">
          <w:rPr>
            <w:color w:val="0563C1"/>
            <w:u w:val="single"/>
          </w:rPr>
          <w:t>http://ecoshare.info/</w:t>
        </w:r>
      </w:hyperlink>
      <w:r w:rsidR="008677F3">
        <w:t xml:space="preserve"> for a copy.</w:t>
      </w:r>
    </w:p>
    <w:p w14:paraId="5D0EF017" w14:textId="7091881B" w:rsidR="006466AB" w:rsidRDefault="00727D08" w:rsidP="009E4E78">
      <w:r>
        <w:rPr>
          <w:color w:val="0563C1"/>
          <w:u w:val="single"/>
        </w:rPr>
        <w:br w:type="page"/>
      </w:r>
    </w:p>
    <w:p w14:paraId="2151A584" w14:textId="4EFF406B" w:rsidR="002C2C79" w:rsidRDefault="00433F1B" w:rsidP="00467D87">
      <w:pPr>
        <w:spacing w:line="278" w:lineRule="auto"/>
        <w:jc w:val="left"/>
      </w:pPr>
      <w:r>
        <w:lastRenderedPageBreak/>
        <w:t xml:space="preserve">Figure </w:t>
      </w:r>
      <w:r w:rsidR="00393E5F">
        <w:t>3</w:t>
      </w:r>
      <w:r w:rsidR="002C2C79">
        <w:t xml:space="preserve">. </w:t>
      </w:r>
      <w:r w:rsidR="002A5F83">
        <w:t>H</w:t>
      </w:r>
      <w:r w:rsidR="002C2C79" w:rsidRPr="00AE6C21">
        <w:t>uckleberry</w:t>
      </w:r>
      <w:r w:rsidR="002C2C79">
        <w:t xml:space="preserve"> cover (A) and </w:t>
      </w:r>
      <w:r w:rsidR="00571162">
        <w:t xml:space="preserve">berry </w:t>
      </w:r>
      <w:r w:rsidR="002C2C79">
        <w:t>abundance</w:t>
      </w:r>
      <w:r w:rsidR="00C07B9F">
        <w:rPr>
          <w:rStyle w:val="FootnoteReference"/>
        </w:rPr>
        <w:footnoteReference w:id="10"/>
      </w:r>
      <w:r w:rsidR="002C2C79">
        <w:t xml:space="preserve"> (B) and tree canopy cover (C) in logged and unlogged sites by </w:t>
      </w:r>
      <w:r w:rsidR="006B4D33">
        <w:t xml:space="preserve">BEC </w:t>
      </w:r>
      <w:r w:rsidR="002C2C79">
        <w:t>zone.</w:t>
      </w:r>
    </w:p>
    <w:p w14:paraId="47FF47F6" w14:textId="51BC2B5E" w:rsidR="00F51A32" w:rsidDel="00525281" w:rsidRDefault="00BF4FAF" w:rsidP="00C85D85">
      <w:pPr>
        <w:ind w:firstLine="720"/>
      </w:pPr>
      <w:r>
        <w:rPr>
          <w:noProof/>
        </w:rPr>
        <w:t>3</w:t>
      </w:r>
      <w:r w:rsidR="00F51A32">
        <w:rPr>
          <w:noProof/>
        </w:rPr>
        <w:t>A</w:t>
      </w:r>
      <w:r>
        <w:rPr>
          <w:noProof/>
        </w:rPr>
        <w:t>.</w:t>
      </w:r>
      <w:r w:rsidR="00F51A32">
        <w:rPr>
          <w:noProof/>
        </w:rPr>
        <w:t xml:space="preserve"> </w:t>
      </w:r>
      <w:r w:rsidR="007029C3">
        <w:rPr>
          <w:noProof/>
        </w:rPr>
        <w:t>Huckleberry c</w:t>
      </w:r>
      <w:r w:rsidR="00F51A32" w:rsidRPr="00E20B28">
        <w:rPr>
          <w:noProof/>
        </w:rPr>
        <w:t>over</w:t>
      </w:r>
    </w:p>
    <w:p w14:paraId="55F7497D" w14:textId="080122A3" w:rsidR="00525281" w:rsidRDefault="00F51A32" w:rsidP="00C85D85">
      <w:pPr>
        <w:jc w:val="center"/>
      </w:pPr>
      <w:r>
        <w:rPr>
          <w:noProof/>
        </w:rPr>
        <w:drawing>
          <wp:inline distT="0" distB="0" distL="0" distR="0" wp14:anchorId="459A8539" wp14:editId="1696BCD6">
            <wp:extent cx="4480560" cy="1847088"/>
            <wp:effectExtent l="0" t="0" r="0" b="1270"/>
            <wp:docPr id="967492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0560" cy="1847088"/>
                    </a:xfrm>
                    <a:prstGeom prst="rect">
                      <a:avLst/>
                    </a:prstGeom>
                    <a:noFill/>
                    <a:ln>
                      <a:noFill/>
                    </a:ln>
                  </pic:spPr>
                </pic:pic>
              </a:graphicData>
            </a:graphic>
          </wp:inline>
        </w:drawing>
      </w:r>
    </w:p>
    <w:p w14:paraId="1BDC1004" w14:textId="77777777" w:rsidR="00BF4FAF" w:rsidRPr="00BF4FAF" w:rsidRDefault="00BF4FAF" w:rsidP="00BF4FAF">
      <w:pPr>
        <w:spacing w:after="0" w:line="278" w:lineRule="auto"/>
        <w:ind w:firstLine="720"/>
        <w:jc w:val="left"/>
        <w:rPr>
          <w:sz w:val="18"/>
          <w:szCs w:val="18"/>
        </w:rPr>
      </w:pPr>
    </w:p>
    <w:p w14:paraId="042C99C1" w14:textId="1537E1BF" w:rsidR="00F51A32" w:rsidRDefault="00BF4FAF" w:rsidP="00C85D85">
      <w:pPr>
        <w:spacing w:line="278" w:lineRule="auto"/>
        <w:ind w:firstLine="720"/>
        <w:jc w:val="left"/>
      </w:pPr>
      <w:r>
        <w:t>3</w:t>
      </w:r>
      <w:r w:rsidR="00F51A32">
        <w:t>B</w:t>
      </w:r>
      <w:r>
        <w:t>.</w:t>
      </w:r>
      <w:r w:rsidR="00F51A32">
        <w:t xml:space="preserve"> Berry abundance</w:t>
      </w:r>
    </w:p>
    <w:p w14:paraId="2A318AF4" w14:textId="1417E646" w:rsidR="00F51A32" w:rsidRDefault="00F51A32" w:rsidP="00C85D85">
      <w:pPr>
        <w:spacing w:line="278" w:lineRule="auto"/>
        <w:jc w:val="center"/>
      </w:pPr>
      <w:r>
        <w:rPr>
          <w:noProof/>
        </w:rPr>
        <w:drawing>
          <wp:inline distT="0" distB="0" distL="0" distR="0" wp14:anchorId="55C37F97" wp14:editId="3B8644FE">
            <wp:extent cx="4480560" cy="1847088"/>
            <wp:effectExtent l="0" t="0" r="0" b="1270"/>
            <wp:docPr id="9513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0560" cy="1847088"/>
                    </a:xfrm>
                    <a:prstGeom prst="rect">
                      <a:avLst/>
                    </a:prstGeom>
                    <a:noFill/>
                    <a:ln>
                      <a:noFill/>
                    </a:ln>
                  </pic:spPr>
                </pic:pic>
              </a:graphicData>
            </a:graphic>
          </wp:inline>
        </w:drawing>
      </w:r>
    </w:p>
    <w:p w14:paraId="273772B2" w14:textId="77777777" w:rsidR="00BF4FAF" w:rsidRPr="00BF4FAF" w:rsidRDefault="00BF4FAF" w:rsidP="00BF4FAF">
      <w:pPr>
        <w:spacing w:after="0" w:line="278" w:lineRule="auto"/>
        <w:ind w:firstLine="720"/>
        <w:jc w:val="left"/>
        <w:rPr>
          <w:sz w:val="18"/>
          <w:szCs w:val="18"/>
        </w:rPr>
      </w:pPr>
    </w:p>
    <w:p w14:paraId="4066031C" w14:textId="2DC98671" w:rsidR="00F51A32" w:rsidRDefault="00BF4FAF" w:rsidP="00C85D85">
      <w:pPr>
        <w:spacing w:line="278" w:lineRule="auto"/>
        <w:ind w:firstLine="720"/>
        <w:jc w:val="left"/>
      </w:pPr>
      <w:r>
        <w:t>3</w:t>
      </w:r>
      <w:r w:rsidR="00F51A32">
        <w:t>C</w:t>
      </w:r>
      <w:r>
        <w:t>.</w:t>
      </w:r>
      <w:r w:rsidR="00F51A32">
        <w:t xml:space="preserve"> Canopy </w:t>
      </w:r>
      <w:r w:rsidR="007029C3">
        <w:t>c</w:t>
      </w:r>
      <w:r w:rsidR="00F51A32">
        <w:t>over</w:t>
      </w:r>
    </w:p>
    <w:p w14:paraId="552012C4" w14:textId="7BCB80B4" w:rsidR="00F51A32" w:rsidRDefault="00F51A32" w:rsidP="00C85D85">
      <w:pPr>
        <w:spacing w:line="278" w:lineRule="auto"/>
        <w:jc w:val="center"/>
      </w:pPr>
      <w:r>
        <w:rPr>
          <w:noProof/>
        </w:rPr>
        <w:drawing>
          <wp:inline distT="0" distB="0" distL="0" distR="0" wp14:anchorId="5350C37B" wp14:editId="1AA0D795">
            <wp:extent cx="4480560" cy="1847088"/>
            <wp:effectExtent l="0" t="0" r="0" b="1270"/>
            <wp:docPr id="3809038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0560" cy="1847088"/>
                    </a:xfrm>
                    <a:prstGeom prst="rect">
                      <a:avLst/>
                    </a:prstGeom>
                    <a:noFill/>
                    <a:ln>
                      <a:noFill/>
                    </a:ln>
                  </pic:spPr>
                </pic:pic>
              </a:graphicData>
            </a:graphic>
          </wp:inline>
        </w:drawing>
      </w:r>
    </w:p>
    <w:p w14:paraId="4AE75971" w14:textId="2F0038C8" w:rsidR="00D86919" w:rsidRDefault="00525281" w:rsidP="00D86919">
      <w:pPr>
        <w:spacing w:line="278" w:lineRule="auto"/>
        <w:jc w:val="left"/>
      </w:pPr>
      <w:r>
        <w:br w:type="page"/>
      </w:r>
      <w:r w:rsidR="00D86919">
        <w:lastRenderedPageBreak/>
        <w:t>Figure 4</w:t>
      </w:r>
      <w:r w:rsidR="00974CA5">
        <w:t>.1</w:t>
      </w:r>
      <w:r w:rsidR="00D86919">
        <w:t>. B</w:t>
      </w:r>
      <w:r w:rsidR="007E61D3">
        <w:t>lack</w:t>
      </w:r>
      <w:r w:rsidR="00D86919">
        <w:t xml:space="preserve"> </w:t>
      </w:r>
      <w:r w:rsidR="007113E6">
        <w:t>h</w:t>
      </w:r>
      <w:r w:rsidR="007113E6" w:rsidRPr="00AE6C21">
        <w:t>uckleberry</w:t>
      </w:r>
      <w:r w:rsidR="007113E6">
        <w:t xml:space="preserve"> </w:t>
      </w:r>
      <w:r w:rsidR="00D86919">
        <w:t xml:space="preserve">cover (%) by canopy cover in each biogeoclimatic zone (A </w:t>
      </w:r>
      <w:r w:rsidR="0014543F">
        <w:t>–</w:t>
      </w:r>
      <w:r w:rsidR="00D86919">
        <w:t xml:space="preserve"> ESSF, B </w:t>
      </w:r>
      <w:r w:rsidR="0014543F">
        <w:t>–</w:t>
      </w:r>
      <w:r w:rsidR="00D86919">
        <w:t xml:space="preserve"> ICH, C </w:t>
      </w:r>
      <w:r w:rsidR="00B20EC9">
        <w:t>–</w:t>
      </w:r>
      <w:r w:rsidR="00D86919">
        <w:t xml:space="preserve"> SBS</w:t>
      </w:r>
      <w:r w:rsidR="00B20EC9">
        <w:t>, D – All three zones</w:t>
      </w:r>
      <w:r w:rsidR="00D86919">
        <w:t>).</w:t>
      </w:r>
    </w:p>
    <w:p w14:paraId="285F1BCB" w14:textId="77777777" w:rsidR="00D86919" w:rsidRDefault="00D86919" w:rsidP="00D8691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D86919" w14:paraId="6126BFB3" w14:textId="77777777" w:rsidTr="002834DF">
        <w:tc>
          <w:tcPr>
            <w:tcW w:w="5395" w:type="dxa"/>
          </w:tcPr>
          <w:p w14:paraId="63BA091F" w14:textId="4CF182D2" w:rsidR="00D86919" w:rsidRDefault="00BF4FAF" w:rsidP="002834DF">
            <w:pPr>
              <w:jc w:val="left"/>
            </w:pPr>
            <w:r>
              <w:t>4.1</w:t>
            </w:r>
            <w:r w:rsidR="00236509">
              <w:t xml:space="preserve"> </w:t>
            </w:r>
            <w:r w:rsidR="00D86919">
              <w:t>A</w:t>
            </w:r>
            <w:r>
              <w:t>.</w:t>
            </w:r>
            <w:r w:rsidR="00D86919">
              <w:t xml:space="preserve"> ESSF</w:t>
            </w:r>
          </w:p>
          <w:p w14:paraId="72FCC3F3" w14:textId="0A0EC11B" w:rsidR="00D86919" w:rsidRDefault="008979C1" w:rsidP="002834DF">
            <w:pPr>
              <w:jc w:val="left"/>
            </w:pPr>
            <w:r>
              <w:rPr>
                <w:noProof/>
              </w:rPr>
              <w:drawing>
                <wp:inline distT="0" distB="0" distL="0" distR="0" wp14:anchorId="6137FBAE" wp14:editId="237AF4C7">
                  <wp:extent cx="3017520" cy="2514599"/>
                  <wp:effectExtent l="0" t="0" r="0" b="635"/>
                  <wp:docPr id="335097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7075"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017520" cy="2514599"/>
                          </a:xfrm>
                          <a:prstGeom prst="rect">
                            <a:avLst/>
                          </a:prstGeom>
                          <a:noFill/>
                          <a:ln>
                            <a:noFill/>
                          </a:ln>
                        </pic:spPr>
                      </pic:pic>
                    </a:graphicData>
                  </a:graphic>
                </wp:inline>
              </w:drawing>
            </w:r>
          </w:p>
        </w:tc>
        <w:tc>
          <w:tcPr>
            <w:tcW w:w="5395" w:type="dxa"/>
          </w:tcPr>
          <w:p w14:paraId="65F62B60" w14:textId="68101B3B" w:rsidR="00D86919" w:rsidRDefault="00BF4FAF" w:rsidP="002834DF">
            <w:r>
              <w:t>4.1</w:t>
            </w:r>
            <w:r w:rsidR="00236509">
              <w:t xml:space="preserve"> </w:t>
            </w:r>
            <w:r w:rsidR="00D86919">
              <w:t>B</w:t>
            </w:r>
            <w:r>
              <w:t>.</w:t>
            </w:r>
            <w:r w:rsidR="00D86919">
              <w:t xml:space="preserve"> ICH</w:t>
            </w:r>
          </w:p>
          <w:p w14:paraId="2FEAE382" w14:textId="2CD30804" w:rsidR="00D86919" w:rsidRDefault="008979C1" w:rsidP="002834DF">
            <w:r>
              <w:rPr>
                <w:noProof/>
              </w:rPr>
              <w:drawing>
                <wp:inline distT="0" distB="0" distL="0" distR="0" wp14:anchorId="0AA35C98" wp14:editId="52156FD5">
                  <wp:extent cx="3017520" cy="2514599"/>
                  <wp:effectExtent l="0" t="0" r="0" b="635"/>
                  <wp:docPr id="654704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04938"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017520" cy="2514599"/>
                          </a:xfrm>
                          <a:prstGeom prst="rect">
                            <a:avLst/>
                          </a:prstGeom>
                          <a:noFill/>
                          <a:ln>
                            <a:noFill/>
                          </a:ln>
                        </pic:spPr>
                      </pic:pic>
                    </a:graphicData>
                  </a:graphic>
                </wp:inline>
              </w:drawing>
            </w:r>
          </w:p>
        </w:tc>
      </w:tr>
      <w:tr w:rsidR="00D86919" w14:paraId="692FCE79" w14:textId="77777777" w:rsidTr="002834DF">
        <w:tc>
          <w:tcPr>
            <w:tcW w:w="5395" w:type="dxa"/>
          </w:tcPr>
          <w:p w14:paraId="26952F30" w14:textId="77777777" w:rsidR="00D86919" w:rsidRDefault="00D86919" w:rsidP="002834DF"/>
        </w:tc>
        <w:tc>
          <w:tcPr>
            <w:tcW w:w="5395" w:type="dxa"/>
          </w:tcPr>
          <w:p w14:paraId="44401343" w14:textId="77777777" w:rsidR="00D86919" w:rsidRDefault="00D86919" w:rsidP="002834DF"/>
        </w:tc>
      </w:tr>
      <w:tr w:rsidR="00D86919" w14:paraId="6ADFEC6B" w14:textId="77777777" w:rsidTr="002834DF">
        <w:tc>
          <w:tcPr>
            <w:tcW w:w="5395" w:type="dxa"/>
          </w:tcPr>
          <w:p w14:paraId="6A10EFB1" w14:textId="77777777" w:rsidR="00D86919" w:rsidRDefault="00D86919" w:rsidP="002834DF"/>
        </w:tc>
        <w:tc>
          <w:tcPr>
            <w:tcW w:w="5395" w:type="dxa"/>
          </w:tcPr>
          <w:p w14:paraId="26C83D2F" w14:textId="77777777" w:rsidR="00D86919" w:rsidRDefault="00D86919" w:rsidP="002834DF"/>
        </w:tc>
      </w:tr>
      <w:tr w:rsidR="00D86919" w14:paraId="04872CB1" w14:textId="77777777" w:rsidTr="002834DF">
        <w:tc>
          <w:tcPr>
            <w:tcW w:w="5395" w:type="dxa"/>
          </w:tcPr>
          <w:p w14:paraId="2B7DB57D" w14:textId="391F9D4E" w:rsidR="00D86919" w:rsidRDefault="00BF4FAF" w:rsidP="002834DF">
            <w:r>
              <w:t>4.1</w:t>
            </w:r>
            <w:r w:rsidR="00236509">
              <w:t xml:space="preserve"> </w:t>
            </w:r>
            <w:r w:rsidR="00D86919">
              <w:t>C</w:t>
            </w:r>
            <w:r>
              <w:t>.</w:t>
            </w:r>
            <w:r w:rsidR="00D86919">
              <w:t xml:space="preserve"> SBS</w:t>
            </w:r>
          </w:p>
          <w:p w14:paraId="10A8568D" w14:textId="743FBAD5" w:rsidR="00D86919" w:rsidRDefault="008979C1" w:rsidP="002834DF">
            <w:r>
              <w:rPr>
                <w:noProof/>
              </w:rPr>
              <w:drawing>
                <wp:inline distT="0" distB="0" distL="0" distR="0" wp14:anchorId="4AD07C2C" wp14:editId="719CBEE9">
                  <wp:extent cx="3017520" cy="2514599"/>
                  <wp:effectExtent l="0" t="0" r="0" b="635"/>
                  <wp:docPr id="1895616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16961"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017520" cy="2514599"/>
                          </a:xfrm>
                          <a:prstGeom prst="rect">
                            <a:avLst/>
                          </a:prstGeom>
                          <a:noFill/>
                          <a:ln>
                            <a:noFill/>
                          </a:ln>
                        </pic:spPr>
                      </pic:pic>
                    </a:graphicData>
                  </a:graphic>
                </wp:inline>
              </w:drawing>
            </w:r>
          </w:p>
        </w:tc>
        <w:tc>
          <w:tcPr>
            <w:tcW w:w="5395" w:type="dxa"/>
          </w:tcPr>
          <w:p w14:paraId="24BD90A4" w14:textId="0CE27E33" w:rsidR="00D86919" w:rsidRDefault="00BF4FAF" w:rsidP="00D86919">
            <w:pPr>
              <w:jc w:val="left"/>
            </w:pPr>
            <w:r>
              <w:t>4.1</w:t>
            </w:r>
            <w:r w:rsidR="00236509">
              <w:t xml:space="preserve"> </w:t>
            </w:r>
            <w:r w:rsidR="00D86919">
              <w:t>D</w:t>
            </w:r>
            <w:r>
              <w:t>.</w:t>
            </w:r>
            <w:r w:rsidR="00D86919">
              <w:t xml:space="preserve"> All three zones</w:t>
            </w:r>
          </w:p>
          <w:p w14:paraId="250D2668" w14:textId="7C265A11" w:rsidR="00D86919" w:rsidRDefault="008979C1" w:rsidP="00D86919">
            <w:r>
              <w:rPr>
                <w:noProof/>
              </w:rPr>
              <w:drawing>
                <wp:inline distT="0" distB="0" distL="0" distR="0" wp14:anchorId="1A46EB53" wp14:editId="257E5D82">
                  <wp:extent cx="3017520" cy="2514599"/>
                  <wp:effectExtent l="0" t="0" r="0" b="635"/>
                  <wp:docPr id="196234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41638"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017520" cy="2514599"/>
                          </a:xfrm>
                          <a:prstGeom prst="rect">
                            <a:avLst/>
                          </a:prstGeom>
                          <a:noFill/>
                          <a:ln>
                            <a:noFill/>
                          </a:ln>
                        </pic:spPr>
                      </pic:pic>
                    </a:graphicData>
                  </a:graphic>
                </wp:inline>
              </w:drawing>
            </w:r>
          </w:p>
        </w:tc>
      </w:tr>
    </w:tbl>
    <w:p w14:paraId="73C469E0" w14:textId="0E7A961D" w:rsidR="00A437BB" w:rsidRDefault="00A437BB" w:rsidP="00A437BB">
      <w:pPr>
        <w:spacing w:line="278" w:lineRule="auto"/>
        <w:jc w:val="left"/>
      </w:pPr>
    </w:p>
    <w:p w14:paraId="580FDC2C" w14:textId="7DD2280B" w:rsidR="00BF0F76" w:rsidRDefault="00BF0F76">
      <w:pPr>
        <w:spacing w:line="278" w:lineRule="auto"/>
        <w:jc w:val="left"/>
      </w:pPr>
      <w:r>
        <w:br w:type="page"/>
      </w:r>
    </w:p>
    <w:p w14:paraId="0FAF4ED5" w14:textId="42BA021E" w:rsidR="00BF0F76" w:rsidRDefault="00BF0F76" w:rsidP="00BF0F76">
      <w:pPr>
        <w:jc w:val="left"/>
      </w:pPr>
      <w:r>
        <w:lastRenderedPageBreak/>
        <w:t>Figure 4.2. Black h</w:t>
      </w:r>
      <w:r w:rsidRPr="00AE6C21">
        <w:t>uckleberry</w:t>
      </w:r>
      <w:r w:rsidR="007E61D3">
        <w:t xml:space="preserve"> </w:t>
      </w:r>
      <w:r>
        <w:t>berry abundance</w:t>
      </w:r>
      <w:r w:rsidR="00236509">
        <w:rPr>
          <w:rStyle w:val="FootnoteReference"/>
        </w:rPr>
        <w:footnoteReference w:id="11"/>
      </w:r>
      <w:r>
        <w:t xml:space="preserve"> by canopy cover </w:t>
      </w:r>
      <w:r w:rsidR="007E61D3">
        <w:t>in each</w:t>
      </w:r>
      <w:r>
        <w:t xml:space="preserve"> biogeoclimatic zone (A </w:t>
      </w:r>
      <w:r w:rsidR="0014543F">
        <w:t>–</w:t>
      </w:r>
      <w:r>
        <w:t xml:space="preserve"> ESSF, B </w:t>
      </w:r>
      <w:r w:rsidR="0014543F">
        <w:t>–</w:t>
      </w:r>
      <w:r>
        <w:t xml:space="preserve"> ICH, C – SBS, D – All three zones).</w:t>
      </w:r>
    </w:p>
    <w:p w14:paraId="536FE86A" w14:textId="77777777" w:rsidR="00BF0F76" w:rsidRDefault="00BF0F76" w:rsidP="00BF0F76">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BF0F76" w14:paraId="6962D505" w14:textId="77777777" w:rsidTr="002834DF">
        <w:tc>
          <w:tcPr>
            <w:tcW w:w="5395" w:type="dxa"/>
          </w:tcPr>
          <w:p w14:paraId="07341CB4" w14:textId="21BC753A" w:rsidR="00BF0F76" w:rsidRDefault="00BF4FAF" w:rsidP="002834DF">
            <w:pPr>
              <w:jc w:val="left"/>
            </w:pPr>
            <w:r>
              <w:t>4.2</w:t>
            </w:r>
            <w:r w:rsidR="00236509">
              <w:t xml:space="preserve"> </w:t>
            </w:r>
            <w:r w:rsidR="00BF0F76">
              <w:t>A</w:t>
            </w:r>
            <w:r w:rsidR="00236509">
              <w:t>.</w:t>
            </w:r>
            <w:r w:rsidR="00BF0F76">
              <w:t xml:space="preserve"> ESSF</w:t>
            </w:r>
          </w:p>
          <w:p w14:paraId="753DD1F8" w14:textId="59D33201" w:rsidR="00BF0F76" w:rsidRDefault="00FF2E8D" w:rsidP="002834DF">
            <w:pPr>
              <w:jc w:val="left"/>
            </w:pPr>
            <w:r>
              <w:rPr>
                <w:noProof/>
              </w:rPr>
              <w:drawing>
                <wp:inline distT="0" distB="0" distL="0" distR="0" wp14:anchorId="43E06B38" wp14:editId="12F4767D">
                  <wp:extent cx="3017520" cy="2514599"/>
                  <wp:effectExtent l="0" t="0" r="0" b="635"/>
                  <wp:docPr id="35341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14654"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017520" cy="2514599"/>
                          </a:xfrm>
                          <a:prstGeom prst="rect">
                            <a:avLst/>
                          </a:prstGeom>
                          <a:noFill/>
                          <a:ln>
                            <a:noFill/>
                          </a:ln>
                        </pic:spPr>
                      </pic:pic>
                    </a:graphicData>
                  </a:graphic>
                </wp:inline>
              </w:drawing>
            </w:r>
          </w:p>
        </w:tc>
        <w:tc>
          <w:tcPr>
            <w:tcW w:w="5395" w:type="dxa"/>
          </w:tcPr>
          <w:p w14:paraId="5FAD1A37" w14:textId="7174CD43" w:rsidR="00BF0F76" w:rsidRDefault="00BF4FAF" w:rsidP="002834DF">
            <w:r>
              <w:t>4.2</w:t>
            </w:r>
            <w:r w:rsidR="00236509">
              <w:t xml:space="preserve"> </w:t>
            </w:r>
            <w:r w:rsidR="00BF0F76">
              <w:t>B</w:t>
            </w:r>
            <w:r w:rsidR="00236509">
              <w:t>.</w:t>
            </w:r>
            <w:r w:rsidR="00BF0F76">
              <w:t xml:space="preserve"> ICH</w:t>
            </w:r>
          </w:p>
          <w:p w14:paraId="0ED3AB64" w14:textId="20A1CECC" w:rsidR="00BF0F76" w:rsidRDefault="00FF2E8D" w:rsidP="002834DF">
            <w:r>
              <w:rPr>
                <w:noProof/>
              </w:rPr>
              <w:drawing>
                <wp:inline distT="0" distB="0" distL="0" distR="0" wp14:anchorId="1A6A66C1" wp14:editId="6BD81379">
                  <wp:extent cx="3017520" cy="2514599"/>
                  <wp:effectExtent l="0" t="0" r="0" b="635"/>
                  <wp:docPr id="4263723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238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017520" cy="2514599"/>
                          </a:xfrm>
                          <a:prstGeom prst="rect">
                            <a:avLst/>
                          </a:prstGeom>
                          <a:noFill/>
                          <a:ln>
                            <a:noFill/>
                          </a:ln>
                        </pic:spPr>
                      </pic:pic>
                    </a:graphicData>
                  </a:graphic>
                </wp:inline>
              </w:drawing>
            </w:r>
          </w:p>
        </w:tc>
      </w:tr>
      <w:tr w:rsidR="00BF0F76" w14:paraId="44343674" w14:textId="77777777" w:rsidTr="002834DF">
        <w:tc>
          <w:tcPr>
            <w:tcW w:w="5395" w:type="dxa"/>
          </w:tcPr>
          <w:p w14:paraId="0F931BC7" w14:textId="77777777" w:rsidR="00BF0F76" w:rsidRDefault="00BF0F76" w:rsidP="002834DF"/>
        </w:tc>
        <w:tc>
          <w:tcPr>
            <w:tcW w:w="5395" w:type="dxa"/>
          </w:tcPr>
          <w:p w14:paraId="199D578B" w14:textId="77777777" w:rsidR="00BF0F76" w:rsidRDefault="00BF0F76" w:rsidP="002834DF"/>
        </w:tc>
      </w:tr>
      <w:tr w:rsidR="00BF0F76" w14:paraId="3F40E72F" w14:textId="77777777" w:rsidTr="002834DF">
        <w:tc>
          <w:tcPr>
            <w:tcW w:w="5395" w:type="dxa"/>
          </w:tcPr>
          <w:p w14:paraId="2219DA82" w14:textId="77777777" w:rsidR="00BF0F76" w:rsidRDefault="00BF0F76" w:rsidP="002834DF"/>
        </w:tc>
        <w:tc>
          <w:tcPr>
            <w:tcW w:w="5395" w:type="dxa"/>
          </w:tcPr>
          <w:p w14:paraId="54E062F3" w14:textId="77777777" w:rsidR="00BF0F76" w:rsidRDefault="00BF0F76" w:rsidP="002834DF"/>
        </w:tc>
      </w:tr>
      <w:tr w:rsidR="00BF0F76" w14:paraId="5E413E75" w14:textId="77777777" w:rsidTr="002834DF">
        <w:tc>
          <w:tcPr>
            <w:tcW w:w="5395" w:type="dxa"/>
          </w:tcPr>
          <w:p w14:paraId="37F1C6EC" w14:textId="0C063BC8" w:rsidR="00BF0F76" w:rsidRDefault="00BF4FAF" w:rsidP="002834DF">
            <w:r>
              <w:t>4.2</w:t>
            </w:r>
            <w:r w:rsidR="00236509">
              <w:t xml:space="preserve"> </w:t>
            </w:r>
            <w:r w:rsidR="00BF0F76">
              <w:t>C</w:t>
            </w:r>
            <w:r w:rsidR="00236509">
              <w:t>.</w:t>
            </w:r>
            <w:r w:rsidR="00BF0F76">
              <w:t xml:space="preserve"> SBS</w:t>
            </w:r>
          </w:p>
          <w:p w14:paraId="51692533" w14:textId="0FC936F9" w:rsidR="00BF0F76" w:rsidRDefault="00FF2E8D" w:rsidP="002834DF">
            <w:r>
              <w:rPr>
                <w:noProof/>
              </w:rPr>
              <w:drawing>
                <wp:inline distT="0" distB="0" distL="0" distR="0" wp14:anchorId="7D33D1A5" wp14:editId="15C244B0">
                  <wp:extent cx="3017520" cy="2514599"/>
                  <wp:effectExtent l="0" t="0" r="0" b="635"/>
                  <wp:docPr id="1829404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04179"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017520" cy="2514599"/>
                          </a:xfrm>
                          <a:prstGeom prst="rect">
                            <a:avLst/>
                          </a:prstGeom>
                          <a:noFill/>
                          <a:ln>
                            <a:noFill/>
                          </a:ln>
                        </pic:spPr>
                      </pic:pic>
                    </a:graphicData>
                  </a:graphic>
                </wp:inline>
              </w:drawing>
            </w:r>
          </w:p>
        </w:tc>
        <w:tc>
          <w:tcPr>
            <w:tcW w:w="5395" w:type="dxa"/>
          </w:tcPr>
          <w:p w14:paraId="49C4EAB8" w14:textId="5E45DC41" w:rsidR="00BF0F76" w:rsidRDefault="00BF4FAF" w:rsidP="002834DF">
            <w:r>
              <w:t>4.2</w:t>
            </w:r>
            <w:r w:rsidR="00236509">
              <w:t xml:space="preserve"> </w:t>
            </w:r>
            <w:r w:rsidR="00BF0F76">
              <w:t>D</w:t>
            </w:r>
            <w:r w:rsidR="00236509">
              <w:t>.</w:t>
            </w:r>
            <w:r>
              <w:t xml:space="preserve"> </w:t>
            </w:r>
            <w:r w:rsidR="00BF0F76">
              <w:t>All three zones</w:t>
            </w:r>
          </w:p>
          <w:p w14:paraId="226D82D7" w14:textId="41233737" w:rsidR="00BF0F76" w:rsidRDefault="00FF2E8D" w:rsidP="002834DF">
            <w:r>
              <w:rPr>
                <w:noProof/>
              </w:rPr>
              <w:drawing>
                <wp:inline distT="0" distB="0" distL="0" distR="0" wp14:anchorId="1E151207" wp14:editId="4A76089C">
                  <wp:extent cx="3017520" cy="2514599"/>
                  <wp:effectExtent l="0" t="0" r="0" b="635"/>
                  <wp:docPr id="14384305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30507"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017520" cy="2514599"/>
                          </a:xfrm>
                          <a:prstGeom prst="rect">
                            <a:avLst/>
                          </a:prstGeom>
                          <a:noFill/>
                          <a:ln>
                            <a:noFill/>
                          </a:ln>
                        </pic:spPr>
                      </pic:pic>
                    </a:graphicData>
                  </a:graphic>
                </wp:inline>
              </w:drawing>
            </w:r>
          </w:p>
        </w:tc>
      </w:tr>
    </w:tbl>
    <w:p w14:paraId="02572DE7" w14:textId="77777777" w:rsidR="00BF0F76" w:rsidRDefault="00BF0F76" w:rsidP="00A437BB">
      <w:pPr>
        <w:spacing w:line="278" w:lineRule="auto"/>
        <w:jc w:val="left"/>
      </w:pPr>
    </w:p>
    <w:p w14:paraId="4F87C851" w14:textId="57B413C5" w:rsidR="0073191D" w:rsidRDefault="0073191D">
      <w:pPr>
        <w:spacing w:line="278" w:lineRule="auto"/>
        <w:jc w:val="left"/>
      </w:pPr>
      <w:r>
        <w:br w:type="page"/>
      </w:r>
    </w:p>
    <w:p w14:paraId="7FF8DCA3" w14:textId="5BD3B94F" w:rsidR="0073191D" w:rsidRDefault="0073191D" w:rsidP="0073191D">
      <w:pPr>
        <w:spacing w:line="278" w:lineRule="auto"/>
        <w:jc w:val="left"/>
      </w:pPr>
      <w:r>
        <w:lastRenderedPageBreak/>
        <w:t>Figure 5.1. Black h</w:t>
      </w:r>
      <w:r w:rsidRPr="00AE6C21">
        <w:t>uckleberry</w:t>
      </w:r>
      <w:r>
        <w:t xml:space="preserve"> species cover (%) by elevation in each biogeoclimatic zone (A </w:t>
      </w:r>
      <w:r w:rsidR="0014543F">
        <w:t>–</w:t>
      </w:r>
      <w:r>
        <w:t xml:space="preserve"> ESSF, B </w:t>
      </w:r>
      <w:r w:rsidR="0014543F">
        <w:t>–</w:t>
      </w:r>
      <w:r>
        <w:t xml:space="preserve"> ICH, C – SBS, D – All three zones).</w:t>
      </w:r>
    </w:p>
    <w:p w14:paraId="09354DE2" w14:textId="77777777" w:rsidR="0073191D" w:rsidRDefault="0073191D" w:rsidP="0073191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73191D" w14:paraId="7C43C8B5" w14:textId="77777777" w:rsidTr="002834DF">
        <w:tc>
          <w:tcPr>
            <w:tcW w:w="5395" w:type="dxa"/>
          </w:tcPr>
          <w:p w14:paraId="5CF98388" w14:textId="29E8A487" w:rsidR="0073191D" w:rsidRDefault="0014543F" w:rsidP="002834DF">
            <w:pPr>
              <w:jc w:val="left"/>
            </w:pPr>
            <w:r>
              <w:t>5.1</w:t>
            </w:r>
            <w:r w:rsidR="00956F7D">
              <w:t xml:space="preserve"> </w:t>
            </w:r>
            <w:r w:rsidR="0073191D">
              <w:t>A</w:t>
            </w:r>
            <w:r w:rsidR="00956F7D">
              <w:t>.</w:t>
            </w:r>
            <w:r w:rsidR="0073191D">
              <w:t xml:space="preserve"> ESSF</w:t>
            </w:r>
          </w:p>
          <w:p w14:paraId="6B37ED97" w14:textId="68960EE5" w:rsidR="0073191D" w:rsidRDefault="00C8605A" w:rsidP="002834DF">
            <w:pPr>
              <w:jc w:val="left"/>
            </w:pPr>
            <w:r>
              <w:rPr>
                <w:noProof/>
              </w:rPr>
              <w:drawing>
                <wp:inline distT="0" distB="0" distL="0" distR="0" wp14:anchorId="339BF75B" wp14:editId="4E7A5D83">
                  <wp:extent cx="3017521" cy="2514600"/>
                  <wp:effectExtent l="0" t="0" r="0" b="0"/>
                  <wp:docPr id="17514510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35"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017521" cy="2514600"/>
                          </a:xfrm>
                          <a:prstGeom prst="rect">
                            <a:avLst/>
                          </a:prstGeom>
                          <a:noFill/>
                          <a:ln>
                            <a:noFill/>
                          </a:ln>
                        </pic:spPr>
                      </pic:pic>
                    </a:graphicData>
                  </a:graphic>
                </wp:inline>
              </w:drawing>
            </w:r>
          </w:p>
        </w:tc>
        <w:tc>
          <w:tcPr>
            <w:tcW w:w="5395" w:type="dxa"/>
          </w:tcPr>
          <w:p w14:paraId="5BA2BD5A" w14:textId="5EC612E0" w:rsidR="0073191D" w:rsidRDefault="0014543F" w:rsidP="002834DF">
            <w:r>
              <w:t>5.1</w:t>
            </w:r>
            <w:r w:rsidR="00956F7D">
              <w:t xml:space="preserve"> </w:t>
            </w:r>
            <w:r w:rsidR="0073191D">
              <w:t>B</w:t>
            </w:r>
            <w:r w:rsidR="00956F7D">
              <w:t>.</w:t>
            </w:r>
            <w:r w:rsidR="0073191D">
              <w:t xml:space="preserve"> ICH</w:t>
            </w:r>
          </w:p>
          <w:p w14:paraId="0D471D82" w14:textId="0AE5F4A2" w:rsidR="0073191D" w:rsidRDefault="00C8605A" w:rsidP="002834DF">
            <w:r>
              <w:rPr>
                <w:noProof/>
              </w:rPr>
              <w:drawing>
                <wp:inline distT="0" distB="0" distL="0" distR="0" wp14:anchorId="0B3C40DE" wp14:editId="47623F7C">
                  <wp:extent cx="3017521" cy="2514600"/>
                  <wp:effectExtent l="0" t="0" r="0" b="0"/>
                  <wp:docPr id="475500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00508"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017521" cy="2514600"/>
                          </a:xfrm>
                          <a:prstGeom prst="rect">
                            <a:avLst/>
                          </a:prstGeom>
                          <a:noFill/>
                          <a:ln>
                            <a:noFill/>
                          </a:ln>
                        </pic:spPr>
                      </pic:pic>
                    </a:graphicData>
                  </a:graphic>
                </wp:inline>
              </w:drawing>
            </w:r>
          </w:p>
        </w:tc>
      </w:tr>
      <w:tr w:rsidR="0073191D" w14:paraId="710E7003" w14:textId="77777777" w:rsidTr="002834DF">
        <w:tc>
          <w:tcPr>
            <w:tcW w:w="5395" w:type="dxa"/>
          </w:tcPr>
          <w:p w14:paraId="4F77C8B4" w14:textId="77777777" w:rsidR="0073191D" w:rsidRDefault="0073191D" w:rsidP="002834DF"/>
        </w:tc>
        <w:tc>
          <w:tcPr>
            <w:tcW w:w="5395" w:type="dxa"/>
          </w:tcPr>
          <w:p w14:paraId="415B9275" w14:textId="77777777" w:rsidR="0073191D" w:rsidRDefault="0073191D" w:rsidP="002834DF"/>
        </w:tc>
      </w:tr>
      <w:tr w:rsidR="0073191D" w14:paraId="5E405320" w14:textId="77777777" w:rsidTr="002834DF">
        <w:tc>
          <w:tcPr>
            <w:tcW w:w="5395" w:type="dxa"/>
          </w:tcPr>
          <w:p w14:paraId="51EC174E" w14:textId="77777777" w:rsidR="0073191D" w:rsidRDefault="0073191D" w:rsidP="002834DF"/>
        </w:tc>
        <w:tc>
          <w:tcPr>
            <w:tcW w:w="5395" w:type="dxa"/>
          </w:tcPr>
          <w:p w14:paraId="6946DAAF" w14:textId="77777777" w:rsidR="0073191D" w:rsidRDefault="0073191D" w:rsidP="002834DF"/>
        </w:tc>
      </w:tr>
      <w:tr w:rsidR="0073191D" w14:paraId="2AFEC3F7" w14:textId="77777777" w:rsidTr="002834DF">
        <w:tc>
          <w:tcPr>
            <w:tcW w:w="5395" w:type="dxa"/>
          </w:tcPr>
          <w:p w14:paraId="64C1CD83" w14:textId="7217EB59" w:rsidR="0073191D" w:rsidRDefault="0014543F" w:rsidP="002834DF">
            <w:r>
              <w:t>5.1</w:t>
            </w:r>
            <w:r w:rsidR="00956F7D">
              <w:t xml:space="preserve"> </w:t>
            </w:r>
            <w:r w:rsidR="0073191D">
              <w:t>C</w:t>
            </w:r>
            <w:r w:rsidR="00956F7D">
              <w:t>.</w:t>
            </w:r>
            <w:r w:rsidR="0073191D">
              <w:t xml:space="preserve"> SBS</w:t>
            </w:r>
          </w:p>
          <w:p w14:paraId="79F60117" w14:textId="163A66FC" w:rsidR="0073191D" w:rsidRDefault="00C8605A" w:rsidP="002834DF">
            <w:r>
              <w:rPr>
                <w:noProof/>
              </w:rPr>
              <w:drawing>
                <wp:inline distT="0" distB="0" distL="0" distR="0" wp14:anchorId="1711D07D" wp14:editId="346C3075">
                  <wp:extent cx="3017521" cy="2514600"/>
                  <wp:effectExtent l="0" t="0" r="0" b="0"/>
                  <wp:docPr id="2223727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72796"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017521" cy="2514600"/>
                          </a:xfrm>
                          <a:prstGeom prst="rect">
                            <a:avLst/>
                          </a:prstGeom>
                          <a:noFill/>
                          <a:ln>
                            <a:noFill/>
                          </a:ln>
                        </pic:spPr>
                      </pic:pic>
                    </a:graphicData>
                  </a:graphic>
                </wp:inline>
              </w:drawing>
            </w:r>
          </w:p>
        </w:tc>
        <w:tc>
          <w:tcPr>
            <w:tcW w:w="5395" w:type="dxa"/>
          </w:tcPr>
          <w:p w14:paraId="6D94BBC6" w14:textId="6C5BB5EE" w:rsidR="0073191D" w:rsidRDefault="0014543F" w:rsidP="002834DF">
            <w:pPr>
              <w:jc w:val="left"/>
            </w:pPr>
            <w:r>
              <w:t>5.1</w:t>
            </w:r>
            <w:r w:rsidR="00956F7D">
              <w:t xml:space="preserve"> </w:t>
            </w:r>
            <w:r w:rsidR="0073191D">
              <w:t>D</w:t>
            </w:r>
            <w:r w:rsidR="00956F7D">
              <w:t>.</w:t>
            </w:r>
            <w:r w:rsidR="0073191D">
              <w:t xml:space="preserve"> All three zones</w:t>
            </w:r>
          </w:p>
          <w:p w14:paraId="7DF494D6" w14:textId="562F7070" w:rsidR="0073191D" w:rsidRDefault="00C8605A" w:rsidP="002834DF">
            <w:r>
              <w:rPr>
                <w:noProof/>
              </w:rPr>
              <w:drawing>
                <wp:inline distT="0" distB="0" distL="0" distR="0" wp14:anchorId="3700BC41" wp14:editId="1F2A4A2C">
                  <wp:extent cx="3017521" cy="2514600"/>
                  <wp:effectExtent l="0" t="0" r="0" b="0"/>
                  <wp:docPr id="798792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92586"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017521" cy="2514600"/>
                          </a:xfrm>
                          <a:prstGeom prst="rect">
                            <a:avLst/>
                          </a:prstGeom>
                          <a:noFill/>
                          <a:ln>
                            <a:noFill/>
                          </a:ln>
                        </pic:spPr>
                      </pic:pic>
                    </a:graphicData>
                  </a:graphic>
                </wp:inline>
              </w:drawing>
            </w:r>
          </w:p>
        </w:tc>
      </w:tr>
    </w:tbl>
    <w:p w14:paraId="0AB095B4" w14:textId="77777777" w:rsidR="0073191D" w:rsidRDefault="0073191D" w:rsidP="0073191D">
      <w:pPr>
        <w:spacing w:line="278" w:lineRule="auto"/>
        <w:jc w:val="left"/>
      </w:pPr>
    </w:p>
    <w:p w14:paraId="588C88DB" w14:textId="3765D5BD" w:rsidR="0014543F" w:rsidRDefault="0014543F">
      <w:pPr>
        <w:spacing w:line="278" w:lineRule="auto"/>
        <w:jc w:val="left"/>
      </w:pPr>
      <w:r>
        <w:br w:type="page"/>
      </w:r>
    </w:p>
    <w:p w14:paraId="772F0103" w14:textId="6FB0AE6C" w:rsidR="0014543F" w:rsidRDefault="0014543F" w:rsidP="0014543F">
      <w:pPr>
        <w:jc w:val="left"/>
      </w:pPr>
      <w:r>
        <w:lastRenderedPageBreak/>
        <w:t>Figure 5.2. Black h</w:t>
      </w:r>
      <w:r w:rsidRPr="00AE6C21">
        <w:t>uckleberry</w:t>
      </w:r>
      <w:r>
        <w:t xml:space="preserve"> berry abundance</w:t>
      </w:r>
      <w:r w:rsidR="00236509">
        <w:rPr>
          <w:rStyle w:val="FootnoteReference"/>
        </w:rPr>
        <w:footnoteReference w:id="12"/>
      </w:r>
      <w:r>
        <w:t xml:space="preserve"> by elevation in each biogeoclimatic zone (A – ESSF, B – ICH, C – SBS, D – All three zones).</w:t>
      </w:r>
    </w:p>
    <w:p w14:paraId="6146C101" w14:textId="77777777" w:rsidR="0014543F" w:rsidRDefault="0014543F" w:rsidP="0014543F">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2"/>
        <w:gridCol w:w="5048"/>
      </w:tblGrid>
      <w:tr w:rsidR="0014543F" w14:paraId="3C8F188C" w14:textId="77777777" w:rsidTr="00E24784">
        <w:tc>
          <w:tcPr>
            <w:tcW w:w="5395" w:type="dxa"/>
          </w:tcPr>
          <w:p w14:paraId="7267395F" w14:textId="085ECE55" w:rsidR="0014543F" w:rsidRDefault="0014543F" w:rsidP="00E24784">
            <w:pPr>
              <w:jc w:val="left"/>
            </w:pPr>
            <w:r>
              <w:t>5.2</w:t>
            </w:r>
            <w:r w:rsidR="00956F7D">
              <w:t xml:space="preserve"> </w:t>
            </w:r>
            <w:r>
              <w:t>A</w:t>
            </w:r>
            <w:r w:rsidR="00956F7D">
              <w:t>.</w:t>
            </w:r>
            <w:r>
              <w:t xml:space="preserve"> ESSF</w:t>
            </w:r>
          </w:p>
          <w:p w14:paraId="7D10F4EF" w14:textId="17D0B948" w:rsidR="0014543F" w:rsidRDefault="004C15D1" w:rsidP="00E24784">
            <w:pPr>
              <w:jc w:val="left"/>
            </w:pPr>
            <w:r>
              <w:rPr>
                <w:noProof/>
                <w14:ligatures w14:val="standardContextual"/>
              </w:rPr>
              <w:drawing>
                <wp:inline distT="0" distB="0" distL="0" distR="0" wp14:anchorId="3D60B76E" wp14:editId="358BD45E">
                  <wp:extent cx="3017521" cy="2514600"/>
                  <wp:effectExtent l="0" t="0" r="0" b="0"/>
                  <wp:docPr id="11046852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5220" name="Picture 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17521" cy="2514600"/>
                          </a:xfrm>
                          <a:prstGeom prst="rect">
                            <a:avLst/>
                          </a:prstGeom>
                        </pic:spPr>
                      </pic:pic>
                    </a:graphicData>
                  </a:graphic>
                </wp:inline>
              </w:drawing>
            </w:r>
          </w:p>
        </w:tc>
        <w:tc>
          <w:tcPr>
            <w:tcW w:w="5395" w:type="dxa"/>
          </w:tcPr>
          <w:p w14:paraId="0E9165BF" w14:textId="7F2CE3D1" w:rsidR="0014543F" w:rsidRDefault="0014543F" w:rsidP="00E24784">
            <w:r>
              <w:t>5.2</w:t>
            </w:r>
            <w:r w:rsidR="00956F7D">
              <w:t xml:space="preserve"> </w:t>
            </w:r>
            <w:r>
              <w:t>B</w:t>
            </w:r>
            <w:r w:rsidR="00956F7D">
              <w:t>.</w:t>
            </w:r>
            <w:r>
              <w:t xml:space="preserve"> ICH</w:t>
            </w:r>
          </w:p>
          <w:p w14:paraId="7AF8F9AB" w14:textId="77777777" w:rsidR="0014543F" w:rsidRDefault="0014543F" w:rsidP="00E24784">
            <w:r>
              <w:rPr>
                <w:noProof/>
              </w:rPr>
              <w:drawing>
                <wp:inline distT="0" distB="0" distL="0" distR="0" wp14:anchorId="5035B0E8" wp14:editId="505EE826">
                  <wp:extent cx="3020895" cy="2514600"/>
                  <wp:effectExtent l="0" t="0" r="8255" b="0"/>
                  <wp:docPr id="1336275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75758"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020895" cy="2514600"/>
                          </a:xfrm>
                          <a:prstGeom prst="rect">
                            <a:avLst/>
                          </a:prstGeom>
                          <a:noFill/>
                          <a:ln>
                            <a:noFill/>
                          </a:ln>
                        </pic:spPr>
                      </pic:pic>
                    </a:graphicData>
                  </a:graphic>
                </wp:inline>
              </w:drawing>
            </w:r>
          </w:p>
        </w:tc>
      </w:tr>
      <w:tr w:rsidR="0014543F" w14:paraId="2F68CAB9" w14:textId="77777777" w:rsidTr="00E24784">
        <w:tc>
          <w:tcPr>
            <w:tcW w:w="5395" w:type="dxa"/>
          </w:tcPr>
          <w:p w14:paraId="58AD7D69" w14:textId="77777777" w:rsidR="0014543F" w:rsidRDefault="0014543F" w:rsidP="00E24784"/>
        </w:tc>
        <w:tc>
          <w:tcPr>
            <w:tcW w:w="5395" w:type="dxa"/>
          </w:tcPr>
          <w:p w14:paraId="12B11B16" w14:textId="77777777" w:rsidR="0014543F" w:rsidRDefault="0014543F" w:rsidP="00E24784"/>
        </w:tc>
      </w:tr>
      <w:tr w:rsidR="0014543F" w14:paraId="4C8759CE" w14:textId="77777777" w:rsidTr="00E24784">
        <w:tc>
          <w:tcPr>
            <w:tcW w:w="5395" w:type="dxa"/>
          </w:tcPr>
          <w:p w14:paraId="6235E9BB" w14:textId="77777777" w:rsidR="0014543F" w:rsidRDefault="0014543F" w:rsidP="00E24784"/>
        </w:tc>
        <w:tc>
          <w:tcPr>
            <w:tcW w:w="5395" w:type="dxa"/>
          </w:tcPr>
          <w:p w14:paraId="4954928F" w14:textId="77777777" w:rsidR="0014543F" w:rsidRDefault="0014543F" w:rsidP="00E24784"/>
        </w:tc>
      </w:tr>
      <w:tr w:rsidR="0014543F" w14:paraId="3ABCFC01" w14:textId="77777777" w:rsidTr="00E24784">
        <w:tc>
          <w:tcPr>
            <w:tcW w:w="5395" w:type="dxa"/>
          </w:tcPr>
          <w:p w14:paraId="7F8D1637" w14:textId="116341D7" w:rsidR="0014543F" w:rsidRDefault="0014543F" w:rsidP="00E24784">
            <w:r>
              <w:t>5.2</w:t>
            </w:r>
            <w:r w:rsidR="00956F7D">
              <w:t xml:space="preserve"> </w:t>
            </w:r>
            <w:r>
              <w:t>C</w:t>
            </w:r>
            <w:r w:rsidR="00956F7D">
              <w:t>.</w:t>
            </w:r>
            <w:r>
              <w:t xml:space="preserve"> SBS</w:t>
            </w:r>
          </w:p>
          <w:p w14:paraId="629A28C6" w14:textId="77777777" w:rsidR="0014543F" w:rsidRDefault="0014543F" w:rsidP="00E24784">
            <w:r>
              <w:rPr>
                <w:noProof/>
              </w:rPr>
              <w:drawing>
                <wp:inline distT="0" distB="0" distL="0" distR="0" wp14:anchorId="7973493C" wp14:editId="75D18CCA">
                  <wp:extent cx="3012541" cy="2514600"/>
                  <wp:effectExtent l="0" t="0" r="0" b="0"/>
                  <wp:docPr id="292847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47722"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012541" cy="2514600"/>
                          </a:xfrm>
                          <a:prstGeom prst="rect">
                            <a:avLst/>
                          </a:prstGeom>
                          <a:noFill/>
                          <a:ln>
                            <a:noFill/>
                          </a:ln>
                        </pic:spPr>
                      </pic:pic>
                    </a:graphicData>
                  </a:graphic>
                </wp:inline>
              </w:drawing>
            </w:r>
          </w:p>
        </w:tc>
        <w:tc>
          <w:tcPr>
            <w:tcW w:w="5395" w:type="dxa"/>
          </w:tcPr>
          <w:p w14:paraId="4F1B2A3E" w14:textId="6AFB93D6" w:rsidR="0014543F" w:rsidRDefault="0014543F" w:rsidP="00E24784">
            <w:r>
              <w:t>5.2</w:t>
            </w:r>
            <w:r w:rsidR="00956F7D">
              <w:t xml:space="preserve"> </w:t>
            </w:r>
            <w:r>
              <w:t>D</w:t>
            </w:r>
            <w:r w:rsidR="00956F7D">
              <w:t>.</w:t>
            </w:r>
            <w:r>
              <w:t xml:space="preserve"> All three zones</w:t>
            </w:r>
          </w:p>
          <w:p w14:paraId="60305F18" w14:textId="77777777" w:rsidR="0014543F" w:rsidRDefault="0014543F" w:rsidP="00E24784">
            <w:r>
              <w:rPr>
                <w:noProof/>
              </w:rPr>
              <w:drawing>
                <wp:inline distT="0" distB="0" distL="0" distR="0" wp14:anchorId="260D5E67" wp14:editId="63FCD703">
                  <wp:extent cx="3012541" cy="2514600"/>
                  <wp:effectExtent l="0" t="0" r="0" b="0"/>
                  <wp:docPr id="7102586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5866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012541" cy="2514600"/>
                          </a:xfrm>
                          <a:prstGeom prst="rect">
                            <a:avLst/>
                          </a:prstGeom>
                          <a:noFill/>
                          <a:ln>
                            <a:noFill/>
                          </a:ln>
                        </pic:spPr>
                      </pic:pic>
                    </a:graphicData>
                  </a:graphic>
                </wp:inline>
              </w:drawing>
            </w:r>
          </w:p>
        </w:tc>
      </w:tr>
    </w:tbl>
    <w:p w14:paraId="5ABEB92F" w14:textId="6036695E" w:rsidR="0073191D" w:rsidRDefault="0073191D" w:rsidP="0073191D">
      <w:pPr>
        <w:spacing w:line="278" w:lineRule="auto"/>
        <w:jc w:val="left"/>
      </w:pPr>
    </w:p>
    <w:p w14:paraId="27C40605" w14:textId="77777777" w:rsidR="00247570" w:rsidRDefault="00247570" w:rsidP="0073191D">
      <w:pPr>
        <w:spacing w:line="278" w:lineRule="auto"/>
        <w:jc w:val="left"/>
      </w:pPr>
    </w:p>
    <w:p w14:paraId="2F990B9D" w14:textId="77777777" w:rsidR="00165287" w:rsidRDefault="00165287" w:rsidP="0073191D">
      <w:pPr>
        <w:spacing w:line="278" w:lineRule="auto"/>
        <w:jc w:val="left"/>
        <w:sectPr w:rsidR="00165287" w:rsidSect="00B11684">
          <w:headerReference w:type="default" r:id="rId54"/>
          <w:pgSz w:w="12240" w:h="15840"/>
          <w:pgMar w:top="1440" w:right="1080" w:bottom="1440" w:left="1080" w:header="720" w:footer="720" w:gutter="0"/>
          <w:cols w:space="720"/>
          <w:docGrid w:linePitch="360"/>
        </w:sectPr>
      </w:pPr>
    </w:p>
    <w:p w14:paraId="575B8C9A" w14:textId="4935A4B5" w:rsidR="00247570" w:rsidRPr="00247570" w:rsidRDefault="00247570" w:rsidP="000453BC">
      <w:r w:rsidRPr="00247570">
        <w:lastRenderedPageBreak/>
        <w:t>Table 1. Black huckleberry species cover (%) and berry abundance (#/100m</w:t>
      </w:r>
      <w:r w:rsidRPr="00247570">
        <w:rPr>
          <w:vertAlign w:val="superscript"/>
        </w:rPr>
        <w:t>2</w:t>
      </w:r>
      <w:r w:rsidRPr="00247570">
        <w:t>) statistics by BEC unit.</w:t>
      </w:r>
    </w:p>
    <w:p w14:paraId="6E2DD5D8" w14:textId="28D17D2A" w:rsidR="00247570" w:rsidRPr="00247570" w:rsidRDefault="00247570" w:rsidP="00247570">
      <w:pPr>
        <w:rPr>
          <w:sz w:val="20"/>
          <w:szCs w:val="20"/>
        </w:rPr>
      </w:pPr>
      <w:r w:rsidRPr="00247570">
        <w:rPr>
          <w:noProof/>
        </w:rPr>
        <w:drawing>
          <wp:anchor distT="0" distB="0" distL="114300" distR="114300" simplePos="0" relativeHeight="251670528" behindDoc="0" locked="0" layoutInCell="1" allowOverlap="1" wp14:anchorId="114B94BF" wp14:editId="53BD7B66">
            <wp:simplePos x="0" y="0"/>
            <wp:positionH relativeFrom="column">
              <wp:align>center</wp:align>
            </wp:positionH>
            <wp:positionV relativeFrom="paragraph">
              <wp:posOffset>0</wp:posOffset>
            </wp:positionV>
            <wp:extent cx="6428232" cy="8348472"/>
            <wp:effectExtent l="0" t="0" r="0" b="0"/>
            <wp:wrapTopAndBottom/>
            <wp:docPr id="7362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28232" cy="83484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6EC0E7" w14:textId="6DAEA9CA" w:rsidR="00873D36" w:rsidRPr="000D3092" w:rsidRDefault="00247570" w:rsidP="000453BC">
      <w:pPr>
        <w:rPr>
          <w:sz w:val="20"/>
          <w:szCs w:val="20"/>
        </w:rPr>
      </w:pPr>
      <w:r w:rsidRPr="00247570">
        <w:rPr>
          <w:sz w:val="20"/>
          <w:szCs w:val="20"/>
        </w:rPr>
        <w:br w:type="page"/>
      </w:r>
      <w:r w:rsidR="00165942" w:rsidRPr="00247570">
        <w:lastRenderedPageBreak/>
        <w:t>Table 2. Black huckleberry summary statistics</w:t>
      </w:r>
      <w:r w:rsidR="005E0BCD">
        <w:t xml:space="preserve"> of site variables</w:t>
      </w:r>
      <w:r w:rsidR="00165942" w:rsidRPr="00247570">
        <w:t xml:space="preserve"> by BEC unit</w:t>
      </w:r>
    </w:p>
    <w:p w14:paraId="18DF51CE" w14:textId="0BABBC7A" w:rsidR="00603E51" w:rsidRDefault="00165942" w:rsidP="00873D36">
      <w:pPr>
        <w:spacing w:line="278" w:lineRule="auto"/>
        <w:jc w:val="left"/>
      </w:pPr>
      <w:r w:rsidRPr="00247570">
        <w:rPr>
          <w:noProof/>
        </w:rPr>
        <w:drawing>
          <wp:anchor distT="0" distB="0" distL="114300" distR="114300" simplePos="0" relativeHeight="251674624" behindDoc="0" locked="0" layoutInCell="1" allowOverlap="1" wp14:anchorId="692E5FFD" wp14:editId="78F0ABBA">
            <wp:simplePos x="0" y="0"/>
            <wp:positionH relativeFrom="column">
              <wp:align>center</wp:align>
            </wp:positionH>
            <wp:positionV relativeFrom="paragraph">
              <wp:posOffset>0</wp:posOffset>
            </wp:positionV>
            <wp:extent cx="5486400" cy="8357616"/>
            <wp:effectExtent l="0" t="0" r="0" b="5715"/>
            <wp:wrapTopAndBottom/>
            <wp:docPr id="1977487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83576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A5ECFE" w14:textId="792EA021" w:rsidR="00247570" w:rsidRPr="00247570" w:rsidRDefault="00247570" w:rsidP="005E0BCD">
      <w:pPr>
        <w:spacing w:line="278" w:lineRule="auto"/>
      </w:pPr>
      <w:r w:rsidRPr="00247570">
        <w:lastRenderedPageBreak/>
        <w:t>Table 3. Black huckleberry cover and canopy cover summary statistics by BEC unit</w:t>
      </w:r>
      <w:r w:rsidR="005E0BCD">
        <w:t xml:space="preserve"> and logging history</w:t>
      </w:r>
      <w:r w:rsidRPr="00247570">
        <w:t>.</w:t>
      </w:r>
    </w:p>
    <w:p w14:paraId="7581A3B6" w14:textId="3E5EF133" w:rsidR="00247570" w:rsidRPr="00247570" w:rsidRDefault="00247570" w:rsidP="005E0BCD">
      <w:pPr>
        <w:spacing w:after="0"/>
        <w:jc w:val="center"/>
      </w:pPr>
      <w:r w:rsidRPr="00247570">
        <w:rPr>
          <w:noProof/>
        </w:rPr>
        <w:drawing>
          <wp:inline distT="0" distB="0" distL="0" distR="0" wp14:anchorId="3A512BD1" wp14:editId="5B580AB1">
            <wp:extent cx="6419088" cy="8531352"/>
            <wp:effectExtent l="0" t="0" r="1270" b="3175"/>
            <wp:docPr id="196456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19088" cy="8531352"/>
                    </a:xfrm>
                    <a:prstGeom prst="rect">
                      <a:avLst/>
                    </a:prstGeom>
                    <a:noFill/>
                    <a:ln>
                      <a:noFill/>
                    </a:ln>
                  </pic:spPr>
                </pic:pic>
              </a:graphicData>
            </a:graphic>
          </wp:inline>
        </w:drawing>
      </w:r>
      <w:r w:rsidRPr="00247570">
        <w:br w:type="page"/>
      </w:r>
    </w:p>
    <w:p w14:paraId="09727C59" w14:textId="4A430726" w:rsidR="00247570" w:rsidRDefault="00247570" w:rsidP="00247570">
      <w:pPr>
        <w:spacing w:after="0"/>
        <w:jc w:val="left"/>
      </w:pPr>
      <w:r w:rsidRPr="00247570">
        <w:lastRenderedPageBreak/>
        <w:t>Table 4. Correlations between huckleberry cover</w:t>
      </w:r>
      <w:r w:rsidR="005E0BCD">
        <w:t>,</w:t>
      </w:r>
      <w:r w:rsidRPr="00247570">
        <w:t xml:space="preserve"> berry abundance</w:t>
      </w:r>
      <w:r w:rsidR="005E0BCD">
        <w:t>,</w:t>
      </w:r>
      <w:r w:rsidRPr="00247570">
        <w:t xml:space="preserve"> site history (i.e. logged or not logged) and site variables in the ESSF, ICH and SBS biogeoclimatic zones.</w:t>
      </w:r>
    </w:p>
    <w:p w14:paraId="18ABACF5" w14:textId="77777777" w:rsidR="00165287" w:rsidRPr="00247570" w:rsidRDefault="00165287" w:rsidP="00247570">
      <w:pPr>
        <w:spacing w:after="0"/>
        <w:jc w:val="left"/>
      </w:pPr>
    </w:p>
    <w:p w14:paraId="4B947F59" w14:textId="0643ECEF" w:rsidR="00247570" w:rsidRPr="00247570" w:rsidRDefault="00165287" w:rsidP="005E0BCD">
      <w:pPr>
        <w:spacing w:after="0"/>
        <w:jc w:val="center"/>
      </w:pPr>
      <w:r w:rsidRPr="00165287">
        <w:rPr>
          <w:noProof/>
        </w:rPr>
        <w:drawing>
          <wp:inline distT="0" distB="0" distL="0" distR="0" wp14:anchorId="60560155" wp14:editId="43F8E466">
            <wp:extent cx="5687568" cy="5184648"/>
            <wp:effectExtent l="0" t="0" r="8890" b="0"/>
            <wp:docPr id="1840115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7568" cy="5184648"/>
                    </a:xfrm>
                    <a:prstGeom prst="rect">
                      <a:avLst/>
                    </a:prstGeom>
                    <a:noFill/>
                    <a:ln>
                      <a:noFill/>
                    </a:ln>
                  </pic:spPr>
                </pic:pic>
              </a:graphicData>
            </a:graphic>
          </wp:inline>
        </w:drawing>
      </w:r>
    </w:p>
    <w:p w14:paraId="1AE64D41" w14:textId="77777777" w:rsidR="00247570" w:rsidRPr="00247570" w:rsidRDefault="00247570" w:rsidP="00247570">
      <w:r w:rsidRPr="00247570">
        <w:br w:type="page"/>
      </w:r>
    </w:p>
    <w:p w14:paraId="102E7AE0" w14:textId="265E0B1D" w:rsidR="00247570" w:rsidRPr="00247570" w:rsidRDefault="00247570" w:rsidP="00247570">
      <w:r w:rsidRPr="00247570">
        <w:lastRenderedPageBreak/>
        <w:t>Appendix 1. Huckleberry cover (A)</w:t>
      </w:r>
      <w:r w:rsidR="00853486">
        <w:t>,</w:t>
      </w:r>
      <w:r w:rsidRPr="00247570">
        <w:t xml:space="preserve"> berry abundance (B) and tree canopy cover (C) in logged and unlogged sites by BEC unit.</w:t>
      </w:r>
    </w:p>
    <w:p w14:paraId="665E7B70" w14:textId="0332D696" w:rsidR="00247570" w:rsidRPr="00247570" w:rsidRDefault="00EB21F9" w:rsidP="00EB21F9">
      <w:pPr>
        <w:jc w:val="left"/>
      </w:pPr>
      <w:r>
        <w:rPr>
          <w:noProof/>
        </w:rPr>
        <w:t xml:space="preserve">1 </w:t>
      </w:r>
      <w:r w:rsidR="00307CBD">
        <w:rPr>
          <w:noProof/>
        </w:rPr>
        <w:t xml:space="preserve">A. </w:t>
      </w:r>
      <w:r w:rsidR="00FC46A5">
        <w:rPr>
          <w:noProof/>
        </w:rPr>
        <w:t>Huckleberry c</w:t>
      </w:r>
      <w:r w:rsidR="00247570" w:rsidRPr="00247570">
        <w:rPr>
          <w:noProof/>
        </w:rPr>
        <w:t>over</w:t>
      </w:r>
    </w:p>
    <w:p w14:paraId="68C4236E" w14:textId="77BAB7E8" w:rsidR="00307CBD" w:rsidRDefault="00FC46A5" w:rsidP="00FC46A5">
      <w:pPr>
        <w:jc w:val="center"/>
      </w:pPr>
      <w:r>
        <w:rPr>
          <w:noProof/>
          <w14:ligatures w14:val="standardContextual"/>
        </w:rPr>
        <w:drawing>
          <wp:inline distT="0" distB="0" distL="0" distR="0" wp14:anchorId="512E3033" wp14:editId="7E57D9B2">
            <wp:extent cx="5995766" cy="6283698"/>
            <wp:effectExtent l="0" t="0" r="5080" b="3175"/>
            <wp:docPr id="833778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78035" name="Picture 833778035"/>
                    <pic:cNvPicPr/>
                  </pic:nvPicPr>
                  <pic:blipFill>
                    <a:blip r:embed="rId59">
                      <a:extLst>
                        <a:ext uri="{28A0092B-C50C-407E-A947-70E740481C1C}">
                          <a14:useLocalDpi xmlns:a14="http://schemas.microsoft.com/office/drawing/2010/main" val="0"/>
                        </a:ext>
                      </a:extLst>
                    </a:blip>
                    <a:stretch>
                      <a:fillRect/>
                    </a:stretch>
                  </pic:blipFill>
                  <pic:spPr>
                    <a:xfrm>
                      <a:off x="0" y="0"/>
                      <a:ext cx="5995766" cy="6283698"/>
                    </a:xfrm>
                    <a:prstGeom prst="rect">
                      <a:avLst/>
                    </a:prstGeom>
                  </pic:spPr>
                </pic:pic>
              </a:graphicData>
            </a:graphic>
          </wp:inline>
        </w:drawing>
      </w:r>
    </w:p>
    <w:p w14:paraId="7E364FE6" w14:textId="77777777" w:rsidR="00307CBD" w:rsidRDefault="00307CBD">
      <w:pPr>
        <w:spacing w:line="278" w:lineRule="auto"/>
        <w:jc w:val="left"/>
      </w:pPr>
      <w:r>
        <w:br w:type="page"/>
      </w:r>
    </w:p>
    <w:p w14:paraId="1AA93718" w14:textId="39542991" w:rsidR="00247570" w:rsidRPr="00247570" w:rsidRDefault="00247570" w:rsidP="00307CBD">
      <w:pPr>
        <w:jc w:val="left"/>
      </w:pPr>
      <w:r w:rsidRPr="00247570">
        <w:lastRenderedPageBreak/>
        <w:t>Appendix 1</w:t>
      </w:r>
      <w:r w:rsidR="00EB21F9">
        <w:t>.</w:t>
      </w:r>
      <w:r w:rsidRPr="00247570">
        <w:t xml:space="preserve"> Huckleberry cover (A)</w:t>
      </w:r>
      <w:r w:rsidR="00853486">
        <w:t>,</w:t>
      </w:r>
      <w:r w:rsidRPr="00247570">
        <w:t xml:space="preserve"> berry abundance (B) and tree canopy cover (C) in logged and unlogged sites by BEC unit</w:t>
      </w:r>
    </w:p>
    <w:p w14:paraId="4106F79A" w14:textId="472E1643" w:rsidR="00247570" w:rsidRPr="00247570" w:rsidRDefault="00EB21F9" w:rsidP="00EB21F9">
      <w:pPr>
        <w:rPr>
          <w:noProof/>
        </w:rPr>
      </w:pPr>
      <w:r>
        <w:rPr>
          <w:noProof/>
        </w:rPr>
        <w:t xml:space="preserve">1 </w:t>
      </w:r>
      <w:r w:rsidR="00307CBD">
        <w:rPr>
          <w:noProof/>
        </w:rPr>
        <w:t xml:space="preserve">B. </w:t>
      </w:r>
      <w:r w:rsidR="00247570" w:rsidRPr="00247570">
        <w:rPr>
          <w:noProof/>
        </w:rPr>
        <w:t>Berry abundance</w:t>
      </w:r>
    </w:p>
    <w:p w14:paraId="1F5E95BE" w14:textId="7167D4E9" w:rsidR="00814D7F" w:rsidRDefault="00FC46A5" w:rsidP="00FC46A5">
      <w:pPr>
        <w:jc w:val="center"/>
      </w:pPr>
      <w:r>
        <w:rPr>
          <w:noProof/>
          <w14:ligatures w14:val="standardContextual"/>
        </w:rPr>
        <w:drawing>
          <wp:inline distT="0" distB="0" distL="0" distR="0" wp14:anchorId="1BD7D3A5" wp14:editId="4D488DFA">
            <wp:extent cx="5995766" cy="6283698"/>
            <wp:effectExtent l="0" t="0" r="5080" b="3175"/>
            <wp:docPr id="1547343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4350" name="Picture 154734350"/>
                    <pic:cNvPicPr/>
                  </pic:nvPicPr>
                  <pic:blipFill>
                    <a:blip r:embed="rId60">
                      <a:extLst>
                        <a:ext uri="{28A0092B-C50C-407E-A947-70E740481C1C}">
                          <a14:useLocalDpi xmlns:a14="http://schemas.microsoft.com/office/drawing/2010/main" val="0"/>
                        </a:ext>
                      </a:extLst>
                    </a:blip>
                    <a:stretch>
                      <a:fillRect/>
                    </a:stretch>
                  </pic:blipFill>
                  <pic:spPr>
                    <a:xfrm>
                      <a:off x="0" y="0"/>
                      <a:ext cx="5995766" cy="6283698"/>
                    </a:xfrm>
                    <a:prstGeom prst="rect">
                      <a:avLst/>
                    </a:prstGeom>
                  </pic:spPr>
                </pic:pic>
              </a:graphicData>
            </a:graphic>
          </wp:inline>
        </w:drawing>
      </w:r>
    </w:p>
    <w:p w14:paraId="76636C43" w14:textId="77777777" w:rsidR="00FC46A5" w:rsidRDefault="00FC46A5">
      <w:pPr>
        <w:spacing w:line="278" w:lineRule="auto"/>
        <w:jc w:val="left"/>
      </w:pPr>
      <w:r>
        <w:br w:type="page"/>
      </w:r>
    </w:p>
    <w:p w14:paraId="11A2121F" w14:textId="6CCB7F5B" w:rsidR="00FC46A5" w:rsidRPr="00247570" w:rsidRDefault="00FC46A5" w:rsidP="00FC46A5">
      <w:pPr>
        <w:jc w:val="left"/>
      </w:pPr>
      <w:r w:rsidRPr="00247570">
        <w:lastRenderedPageBreak/>
        <w:t>Appendix 1</w:t>
      </w:r>
      <w:r w:rsidR="00EB21F9">
        <w:t>.</w:t>
      </w:r>
      <w:r w:rsidRPr="00247570">
        <w:t xml:space="preserve"> Huckleberry cover (A)</w:t>
      </w:r>
      <w:r>
        <w:t>,</w:t>
      </w:r>
      <w:r w:rsidRPr="00247570">
        <w:t xml:space="preserve"> berry abundance (B) and tree canopy cover (C) in logged and unlogged sites by BEC unit</w:t>
      </w:r>
    </w:p>
    <w:p w14:paraId="119DF207" w14:textId="277288F2" w:rsidR="00FC46A5" w:rsidRPr="00247570" w:rsidRDefault="00EB21F9" w:rsidP="00EB21F9">
      <w:pPr>
        <w:rPr>
          <w:noProof/>
        </w:rPr>
      </w:pPr>
      <w:r>
        <w:rPr>
          <w:noProof/>
        </w:rPr>
        <w:t xml:space="preserve">1 </w:t>
      </w:r>
      <w:r w:rsidR="00FC46A5">
        <w:rPr>
          <w:noProof/>
        </w:rPr>
        <w:t>C. Canopy cover</w:t>
      </w:r>
    </w:p>
    <w:p w14:paraId="4812BB23" w14:textId="777CB7D8" w:rsidR="00FC46A5" w:rsidRDefault="00FC46A5" w:rsidP="00FC46A5">
      <w:pPr>
        <w:spacing w:line="278" w:lineRule="auto"/>
        <w:jc w:val="center"/>
      </w:pPr>
      <w:r>
        <w:rPr>
          <w:noProof/>
          <w14:ligatures w14:val="standardContextual"/>
        </w:rPr>
        <w:drawing>
          <wp:inline distT="0" distB="0" distL="0" distR="0" wp14:anchorId="06A5DDA5" wp14:editId="310976B5">
            <wp:extent cx="5995766" cy="6283698"/>
            <wp:effectExtent l="0" t="0" r="5080" b="3175"/>
            <wp:docPr id="1767830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0214" name="Picture 1767830214"/>
                    <pic:cNvPicPr/>
                  </pic:nvPicPr>
                  <pic:blipFill>
                    <a:blip r:embed="rId61">
                      <a:extLst>
                        <a:ext uri="{28A0092B-C50C-407E-A947-70E740481C1C}">
                          <a14:useLocalDpi xmlns:a14="http://schemas.microsoft.com/office/drawing/2010/main" val="0"/>
                        </a:ext>
                      </a:extLst>
                    </a:blip>
                    <a:stretch>
                      <a:fillRect/>
                    </a:stretch>
                  </pic:blipFill>
                  <pic:spPr>
                    <a:xfrm>
                      <a:off x="0" y="0"/>
                      <a:ext cx="5995766" cy="6283698"/>
                    </a:xfrm>
                    <a:prstGeom prst="rect">
                      <a:avLst/>
                    </a:prstGeom>
                  </pic:spPr>
                </pic:pic>
              </a:graphicData>
            </a:graphic>
          </wp:inline>
        </w:drawing>
      </w:r>
    </w:p>
    <w:p w14:paraId="77507DF6" w14:textId="77777777" w:rsidR="00FC46A5" w:rsidRDefault="00FC46A5">
      <w:pPr>
        <w:spacing w:line="278" w:lineRule="auto"/>
        <w:jc w:val="left"/>
      </w:pPr>
      <w:r>
        <w:br w:type="page"/>
      </w:r>
    </w:p>
    <w:p w14:paraId="7284F83C" w14:textId="735AA3F2" w:rsidR="00814D7F" w:rsidRPr="00814D7F" w:rsidRDefault="00814D7F" w:rsidP="00814D7F">
      <w:r w:rsidRPr="00814D7F">
        <w:lastRenderedPageBreak/>
        <w:t xml:space="preserve">Appendix 2.1 </w:t>
      </w:r>
      <w:proofErr w:type="spellStart"/>
      <w:r w:rsidRPr="00814D7F">
        <w:t>Rpart</w:t>
      </w:r>
      <w:proofErr w:type="spellEnd"/>
      <w:r w:rsidRPr="00814D7F">
        <w:t xml:space="preserve"> tree</w:t>
      </w:r>
      <w:r w:rsidRPr="00814D7F">
        <w:rPr>
          <w:vertAlign w:val="superscript"/>
        </w:rPr>
        <w:footnoteReference w:id="13"/>
      </w:r>
      <w:r w:rsidRPr="00814D7F">
        <w:t xml:space="preserve"> for huckleberry cover (%) by biogeoclimatic zone </w:t>
      </w:r>
      <w:r w:rsidR="00BC6A61">
        <w:t xml:space="preserve">(A) </w:t>
      </w:r>
      <w:r w:rsidRPr="00814D7F">
        <w:t>ESSF,</w:t>
      </w:r>
      <w:r w:rsidR="00BC6A61">
        <w:t xml:space="preserve"> (B)</w:t>
      </w:r>
      <w:r w:rsidRPr="00814D7F">
        <w:t xml:space="preserve"> ICH,</w:t>
      </w:r>
      <w:r w:rsidR="00BC6A61">
        <w:t xml:space="preserve"> and (C)</w:t>
      </w:r>
      <w:r w:rsidRPr="00814D7F">
        <w:t xml:space="preserve"> SBS.</w:t>
      </w:r>
    </w:p>
    <w:p w14:paraId="7234164C" w14:textId="591B349D" w:rsidR="00814D7F" w:rsidRPr="00814D7F" w:rsidRDefault="00BC6A61" w:rsidP="00814D7F">
      <w:r>
        <w:t xml:space="preserve">2.1 </w:t>
      </w:r>
      <w:r w:rsidR="00814D7F" w:rsidRPr="00814D7F">
        <w:t>A</w:t>
      </w:r>
      <w:r>
        <w:t>.</w:t>
      </w:r>
      <w:r w:rsidR="00814D7F" w:rsidRPr="00814D7F">
        <w:t xml:space="preserve"> ESSF huckleberry cover (%)</w:t>
      </w:r>
      <w:r w:rsidR="00814D7F" w:rsidRPr="00814D7F">
        <w:rPr>
          <w:vertAlign w:val="superscript"/>
        </w:rPr>
        <w:footnoteReference w:id="14"/>
      </w:r>
      <w:r w:rsidR="00814D7F" w:rsidRPr="00814D7F">
        <w:t>.</w:t>
      </w:r>
    </w:p>
    <w:p w14:paraId="53484F3B" w14:textId="77777777" w:rsidR="00814D7F" w:rsidRPr="00814D7F" w:rsidRDefault="00814D7F" w:rsidP="00814D7F">
      <w:pPr>
        <w:jc w:val="center"/>
      </w:pPr>
      <w:r w:rsidRPr="00814D7F">
        <w:rPr>
          <w:noProof/>
        </w:rPr>
        <w:drawing>
          <wp:inline distT="0" distB="0" distL="0" distR="0" wp14:anchorId="2AB6609E" wp14:editId="626E7F1C">
            <wp:extent cx="4497906" cy="4780280"/>
            <wp:effectExtent l="0" t="0" r="0" b="1270"/>
            <wp:docPr id="1001326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6916"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243"/>
                    <a:stretch/>
                  </pic:blipFill>
                  <pic:spPr bwMode="auto">
                    <a:xfrm>
                      <a:off x="0" y="0"/>
                      <a:ext cx="4514738" cy="4798168"/>
                    </a:xfrm>
                    <a:prstGeom prst="rect">
                      <a:avLst/>
                    </a:prstGeom>
                    <a:noFill/>
                    <a:ln>
                      <a:noFill/>
                    </a:ln>
                    <a:extLst>
                      <a:ext uri="{53640926-AAD7-44D8-BBD7-CCE9431645EC}">
                        <a14:shadowObscured xmlns:a14="http://schemas.microsoft.com/office/drawing/2010/main"/>
                      </a:ext>
                    </a:extLst>
                  </pic:spPr>
                </pic:pic>
              </a:graphicData>
            </a:graphic>
          </wp:inline>
        </w:drawing>
      </w:r>
    </w:p>
    <w:p w14:paraId="3488D23B" w14:textId="77777777" w:rsidR="00FC46A5" w:rsidRDefault="00FC46A5">
      <w:pPr>
        <w:spacing w:line="278" w:lineRule="auto"/>
        <w:jc w:val="left"/>
      </w:pPr>
      <w:r>
        <w:br w:type="page"/>
      </w:r>
    </w:p>
    <w:p w14:paraId="5FDC342C" w14:textId="6CD4A347" w:rsidR="00814D7F" w:rsidRPr="00814D7F" w:rsidRDefault="00814D7F" w:rsidP="00814D7F">
      <w:r w:rsidRPr="00814D7F">
        <w:lastRenderedPageBreak/>
        <w:t>Appendix 2.1</w:t>
      </w:r>
      <w:r w:rsidR="00BC6A61">
        <w:t>.</w:t>
      </w:r>
      <w:r w:rsidRPr="00814D7F">
        <w:t xml:space="preserve"> </w:t>
      </w:r>
      <w:proofErr w:type="spellStart"/>
      <w:r w:rsidRPr="00814D7F">
        <w:t>Rpart</w:t>
      </w:r>
      <w:proofErr w:type="spellEnd"/>
      <w:r w:rsidRPr="00814D7F">
        <w:t xml:space="preserve"> tree</w:t>
      </w:r>
      <w:r w:rsidRPr="00814D7F">
        <w:rPr>
          <w:vertAlign w:val="superscript"/>
        </w:rPr>
        <w:footnoteReference w:id="15"/>
      </w:r>
      <w:r w:rsidRPr="00814D7F">
        <w:t xml:space="preserve"> for huckleberry cover (%) by biogeoclimatic zone (A) ESSF, (B) ICH,</w:t>
      </w:r>
      <w:r w:rsidR="00BC6A61">
        <w:t xml:space="preserve"> and</w:t>
      </w:r>
      <w:r w:rsidRPr="00814D7F">
        <w:t xml:space="preserve"> (C) SBS</w:t>
      </w:r>
      <w:r w:rsidR="00BC6A61">
        <w:t>.</w:t>
      </w:r>
    </w:p>
    <w:p w14:paraId="1DCA5C45" w14:textId="3505DF4E" w:rsidR="00814D7F" w:rsidRPr="00814D7F" w:rsidRDefault="00BC6A61" w:rsidP="00814D7F">
      <w:r>
        <w:t xml:space="preserve">2.1 </w:t>
      </w:r>
      <w:r w:rsidR="00814D7F" w:rsidRPr="00814D7F">
        <w:t>B</w:t>
      </w:r>
      <w:r>
        <w:t>.</w:t>
      </w:r>
      <w:r w:rsidR="00814D7F" w:rsidRPr="00814D7F">
        <w:t xml:space="preserve"> ICH </w:t>
      </w:r>
      <w:r>
        <w:t>h</w:t>
      </w:r>
      <w:r w:rsidR="00814D7F" w:rsidRPr="00814D7F">
        <w:t>uckleberry cover (%).</w:t>
      </w:r>
    </w:p>
    <w:p w14:paraId="77428633" w14:textId="77777777" w:rsidR="00814D7F" w:rsidRPr="00814D7F" w:rsidRDefault="00814D7F" w:rsidP="00814D7F">
      <w:pPr>
        <w:spacing w:after="0"/>
      </w:pPr>
      <w:r w:rsidRPr="00814D7F">
        <w:rPr>
          <w:noProof/>
        </w:rPr>
        <w:drawing>
          <wp:inline distT="0" distB="0" distL="0" distR="0" wp14:anchorId="2EBBE042" wp14:editId="78972156">
            <wp:extent cx="6172200" cy="5753100"/>
            <wp:effectExtent l="0" t="0" r="0" b="0"/>
            <wp:docPr id="1357427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7054"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790"/>
                    <a:stretch/>
                  </pic:blipFill>
                  <pic:spPr bwMode="auto">
                    <a:xfrm>
                      <a:off x="0" y="0"/>
                      <a:ext cx="6172200" cy="5753100"/>
                    </a:xfrm>
                    <a:prstGeom prst="rect">
                      <a:avLst/>
                    </a:prstGeom>
                    <a:noFill/>
                    <a:ln>
                      <a:noFill/>
                    </a:ln>
                    <a:extLst>
                      <a:ext uri="{53640926-AAD7-44D8-BBD7-CCE9431645EC}">
                        <a14:shadowObscured xmlns:a14="http://schemas.microsoft.com/office/drawing/2010/main"/>
                      </a:ext>
                    </a:extLst>
                  </pic:spPr>
                </pic:pic>
              </a:graphicData>
            </a:graphic>
          </wp:inline>
        </w:drawing>
      </w:r>
    </w:p>
    <w:p w14:paraId="3AB9B23C" w14:textId="77777777" w:rsidR="00814D7F" w:rsidRPr="00814D7F" w:rsidRDefault="00814D7F" w:rsidP="00814D7F"/>
    <w:p w14:paraId="00F77E91" w14:textId="77777777" w:rsidR="00814D7F" w:rsidRPr="00814D7F" w:rsidRDefault="00814D7F" w:rsidP="00814D7F">
      <w:pPr>
        <w:spacing w:line="278" w:lineRule="auto"/>
        <w:jc w:val="left"/>
      </w:pPr>
      <w:r w:rsidRPr="00814D7F">
        <w:br w:type="page"/>
      </w:r>
    </w:p>
    <w:p w14:paraId="31BF4131" w14:textId="219648C3" w:rsidR="00814D7F" w:rsidRPr="00814D7F" w:rsidRDefault="00814D7F" w:rsidP="00814D7F">
      <w:pPr>
        <w:ind w:left="360"/>
      </w:pPr>
      <w:r w:rsidRPr="00814D7F">
        <w:lastRenderedPageBreak/>
        <w:t>Appendix 2.1</w:t>
      </w:r>
      <w:r w:rsidR="00BC6A61">
        <w:t>.</w:t>
      </w:r>
      <w:r w:rsidRPr="00814D7F">
        <w:t xml:space="preserve"> Rpart tree</w:t>
      </w:r>
      <w:r w:rsidRPr="00814D7F">
        <w:rPr>
          <w:vertAlign w:val="superscript"/>
        </w:rPr>
        <w:footnoteReference w:id="16"/>
      </w:r>
      <w:r w:rsidRPr="00814D7F">
        <w:t xml:space="preserve"> for huckleberry cover (%) by biogeoclimatic zone (A) ESSF, (B) ICH, </w:t>
      </w:r>
      <w:r w:rsidR="00BC6A61">
        <w:t xml:space="preserve">and </w:t>
      </w:r>
      <w:r w:rsidRPr="00814D7F">
        <w:t>(C) SBS.</w:t>
      </w:r>
    </w:p>
    <w:p w14:paraId="1134B757" w14:textId="0DE5F05F" w:rsidR="00814D7F" w:rsidRPr="00814D7F" w:rsidRDefault="00BC6A61" w:rsidP="00814D7F">
      <w:pPr>
        <w:ind w:left="360"/>
      </w:pPr>
      <w:r>
        <w:t xml:space="preserve">2.1 </w:t>
      </w:r>
      <w:r w:rsidR="00814D7F" w:rsidRPr="00814D7F">
        <w:t>C</w:t>
      </w:r>
      <w:r>
        <w:t>.</w:t>
      </w:r>
      <w:r w:rsidR="00814D7F" w:rsidRPr="00814D7F">
        <w:t xml:space="preserve"> SBS </w:t>
      </w:r>
      <w:r w:rsidR="0029798A">
        <w:t>h</w:t>
      </w:r>
      <w:r w:rsidR="00814D7F" w:rsidRPr="00814D7F">
        <w:t>uckleberry cover (%).</w:t>
      </w:r>
    </w:p>
    <w:p w14:paraId="2E6A4EF9" w14:textId="77777777" w:rsidR="00814D7F" w:rsidRPr="00814D7F" w:rsidRDefault="00814D7F" w:rsidP="00814D7F">
      <w:pPr>
        <w:jc w:val="left"/>
      </w:pPr>
      <w:r w:rsidRPr="00814D7F">
        <w:rPr>
          <w:noProof/>
        </w:rPr>
        <w:drawing>
          <wp:inline distT="0" distB="0" distL="0" distR="0" wp14:anchorId="58E6C685" wp14:editId="285AB3E9">
            <wp:extent cx="6172200" cy="5743575"/>
            <wp:effectExtent l="0" t="0" r="0" b="9525"/>
            <wp:docPr id="195791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1681"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944"/>
                    <a:stretch/>
                  </pic:blipFill>
                  <pic:spPr bwMode="auto">
                    <a:xfrm>
                      <a:off x="0" y="0"/>
                      <a:ext cx="6172200" cy="5743575"/>
                    </a:xfrm>
                    <a:prstGeom prst="rect">
                      <a:avLst/>
                    </a:prstGeom>
                    <a:noFill/>
                    <a:ln>
                      <a:noFill/>
                    </a:ln>
                    <a:extLst>
                      <a:ext uri="{53640926-AAD7-44D8-BBD7-CCE9431645EC}">
                        <a14:shadowObscured xmlns:a14="http://schemas.microsoft.com/office/drawing/2010/main"/>
                      </a:ext>
                    </a:extLst>
                  </pic:spPr>
                </pic:pic>
              </a:graphicData>
            </a:graphic>
          </wp:inline>
        </w:drawing>
      </w:r>
    </w:p>
    <w:p w14:paraId="3F6477CB" w14:textId="77777777" w:rsidR="00814D7F" w:rsidRPr="00814D7F" w:rsidRDefault="00814D7F" w:rsidP="00814D7F">
      <w:pPr>
        <w:jc w:val="left"/>
      </w:pPr>
    </w:p>
    <w:p w14:paraId="0C5473F7" w14:textId="77777777" w:rsidR="00814D7F" w:rsidRPr="00814D7F" w:rsidRDefault="00814D7F" w:rsidP="00814D7F">
      <w:pPr>
        <w:jc w:val="left"/>
      </w:pPr>
      <w:r w:rsidRPr="00814D7F">
        <w:br w:type="page"/>
      </w:r>
    </w:p>
    <w:p w14:paraId="1EF171FF" w14:textId="5E51C94A" w:rsidR="00814D7F" w:rsidRPr="00814D7F" w:rsidRDefault="00814D7F" w:rsidP="00814D7F">
      <w:r w:rsidRPr="00814D7F">
        <w:lastRenderedPageBreak/>
        <w:t>Appendix 2.2</w:t>
      </w:r>
      <w:r w:rsidR="00BC6A61">
        <w:t>.</w:t>
      </w:r>
      <w:r w:rsidRPr="00814D7F">
        <w:t xml:space="preserve"> </w:t>
      </w:r>
      <w:proofErr w:type="spellStart"/>
      <w:r w:rsidRPr="00814D7F">
        <w:t>Rpart</w:t>
      </w:r>
      <w:proofErr w:type="spellEnd"/>
      <w:r w:rsidRPr="00814D7F">
        <w:t xml:space="preserve"> tree for black huckleberry berry abundance by biogeoclimatic zone (A) ESSF, (B) ICH, </w:t>
      </w:r>
      <w:r w:rsidR="00BC6A61">
        <w:t xml:space="preserve">and </w:t>
      </w:r>
      <w:r w:rsidRPr="00814D7F">
        <w:t>(C) SBS</w:t>
      </w:r>
      <w:r w:rsidR="00BC6A61">
        <w:t>.</w:t>
      </w:r>
    </w:p>
    <w:p w14:paraId="2FAEFE02" w14:textId="2DD60E1A" w:rsidR="00814D7F" w:rsidRPr="00814D7F" w:rsidRDefault="00814D7F" w:rsidP="00814D7F">
      <w:r w:rsidRPr="00814D7F">
        <w:t>2.2 A</w:t>
      </w:r>
      <w:r w:rsidR="00BC6A61">
        <w:t>.</w:t>
      </w:r>
      <w:r w:rsidRPr="00814D7F">
        <w:t xml:space="preserve"> ESSF </w:t>
      </w:r>
      <w:r w:rsidR="0029798A">
        <w:t>b</w:t>
      </w:r>
      <w:r w:rsidRPr="00814D7F">
        <w:t>erry abundance.</w:t>
      </w:r>
    </w:p>
    <w:p w14:paraId="6753594F" w14:textId="77777777" w:rsidR="00814D7F" w:rsidRPr="00814D7F" w:rsidRDefault="00814D7F" w:rsidP="00814D7F">
      <w:pPr>
        <w:jc w:val="center"/>
      </w:pPr>
      <w:r w:rsidRPr="00814D7F">
        <w:rPr>
          <w:noProof/>
        </w:rPr>
        <w:drawing>
          <wp:inline distT="0" distB="0" distL="0" distR="0" wp14:anchorId="3AB4B215" wp14:editId="4120B18F">
            <wp:extent cx="6172200" cy="5753100"/>
            <wp:effectExtent l="0" t="0" r="0" b="0"/>
            <wp:docPr id="1405514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4773"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790"/>
                    <a:stretch/>
                  </pic:blipFill>
                  <pic:spPr bwMode="auto">
                    <a:xfrm>
                      <a:off x="0" y="0"/>
                      <a:ext cx="6172200" cy="5753100"/>
                    </a:xfrm>
                    <a:prstGeom prst="rect">
                      <a:avLst/>
                    </a:prstGeom>
                    <a:noFill/>
                    <a:ln>
                      <a:noFill/>
                    </a:ln>
                    <a:extLst>
                      <a:ext uri="{53640926-AAD7-44D8-BBD7-CCE9431645EC}">
                        <a14:shadowObscured xmlns:a14="http://schemas.microsoft.com/office/drawing/2010/main"/>
                      </a:ext>
                    </a:extLst>
                  </pic:spPr>
                </pic:pic>
              </a:graphicData>
            </a:graphic>
          </wp:inline>
        </w:drawing>
      </w:r>
    </w:p>
    <w:p w14:paraId="03960997" w14:textId="77777777" w:rsidR="00814D7F" w:rsidRPr="00814D7F" w:rsidRDefault="00814D7F" w:rsidP="00814D7F"/>
    <w:p w14:paraId="2DFA89D3" w14:textId="77777777" w:rsidR="00814D7F" w:rsidRPr="00814D7F" w:rsidRDefault="00814D7F" w:rsidP="00814D7F">
      <w:pPr>
        <w:spacing w:line="278" w:lineRule="auto"/>
        <w:jc w:val="left"/>
      </w:pPr>
      <w:r w:rsidRPr="00814D7F">
        <w:br w:type="page"/>
      </w:r>
    </w:p>
    <w:p w14:paraId="7F861E51" w14:textId="7092E1C2" w:rsidR="00814D7F" w:rsidRPr="00814D7F" w:rsidRDefault="00814D7F" w:rsidP="00814D7F">
      <w:r w:rsidRPr="00814D7F">
        <w:lastRenderedPageBreak/>
        <w:t xml:space="preserve">Appendix 2.2 </w:t>
      </w:r>
      <w:proofErr w:type="spellStart"/>
      <w:r w:rsidRPr="00814D7F">
        <w:t>Rpart</w:t>
      </w:r>
      <w:proofErr w:type="spellEnd"/>
      <w:r w:rsidRPr="00814D7F">
        <w:t xml:space="preserve"> tree for black huckleberry berry abundance by biogeoclimatic zone (A) ESSF, (B) ICH, </w:t>
      </w:r>
      <w:r w:rsidR="00BC6A61">
        <w:t xml:space="preserve">and </w:t>
      </w:r>
      <w:r w:rsidRPr="00814D7F">
        <w:t>(C) SBS</w:t>
      </w:r>
      <w:r w:rsidR="00BC6A61">
        <w:t>.</w:t>
      </w:r>
    </w:p>
    <w:p w14:paraId="5746123E" w14:textId="633BEB35" w:rsidR="00814D7F" w:rsidRPr="00814D7F" w:rsidRDefault="00BC6A61" w:rsidP="00814D7F">
      <w:r>
        <w:t>2.2</w:t>
      </w:r>
      <w:r w:rsidR="0029798A">
        <w:t xml:space="preserve"> </w:t>
      </w:r>
      <w:r w:rsidR="00814D7F" w:rsidRPr="00814D7F">
        <w:t>B</w:t>
      </w:r>
      <w:r>
        <w:t>.</w:t>
      </w:r>
      <w:r w:rsidR="00814D7F" w:rsidRPr="00814D7F">
        <w:t xml:space="preserve"> ICH </w:t>
      </w:r>
      <w:r w:rsidR="0029798A">
        <w:t>b</w:t>
      </w:r>
      <w:r w:rsidR="00814D7F" w:rsidRPr="00814D7F">
        <w:t>erry abundance.</w:t>
      </w:r>
    </w:p>
    <w:p w14:paraId="3636C870" w14:textId="77777777" w:rsidR="00814D7F" w:rsidRPr="00814D7F" w:rsidRDefault="00814D7F" w:rsidP="00814D7F">
      <w:pPr>
        <w:jc w:val="center"/>
      </w:pPr>
      <w:r w:rsidRPr="00814D7F">
        <w:rPr>
          <w:noProof/>
        </w:rPr>
        <w:drawing>
          <wp:inline distT="0" distB="0" distL="0" distR="0" wp14:anchorId="1E48A44D" wp14:editId="63D3E048">
            <wp:extent cx="6172200" cy="5724525"/>
            <wp:effectExtent l="0" t="0" r="0" b="9525"/>
            <wp:docPr id="16133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198"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7253"/>
                    <a:stretch/>
                  </pic:blipFill>
                  <pic:spPr bwMode="auto">
                    <a:xfrm>
                      <a:off x="0" y="0"/>
                      <a:ext cx="6172200" cy="5724525"/>
                    </a:xfrm>
                    <a:prstGeom prst="rect">
                      <a:avLst/>
                    </a:prstGeom>
                    <a:noFill/>
                    <a:ln>
                      <a:noFill/>
                    </a:ln>
                    <a:extLst>
                      <a:ext uri="{53640926-AAD7-44D8-BBD7-CCE9431645EC}">
                        <a14:shadowObscured xmlns:a14="http://schemas.microsoft.com/office/drawing/2010/main"/>
                      </a:ext>
                    </a:extLst>
                  </pic:spPr>
                </pic:pic>
              </a:graphicData>
            </a:graphic>
          </wp:inline>
        </w:drawing>
      </w:r>
    </w:p>
    <w:p w14:paraId="6EB44A73" w14:textId="77777777" w:rsidR="00814D7F" w:rsidRPr="00814D7F" w:rsidRDefault="00814D7F" w:rsidP="00814D7F">
      <w:pPr>
        <w:jc w:val="left"/>
      </w:pPr>
    </w:p>
    <w:p w14:paraId="15990ED9" w14:textId="77777777" w:rsidR="00814D7F" w:rsidRPr="00814D7F" w:rsidRDefault="00814D7F" w:rsidP="00814D7F">
      <w:pPr>
        <w:spacing w:line="278" w:lineRule="auto"/>
        <w:jc w:val="left"/>
      </w:pPr>
      <w:r w:rsidRPr="00814D7F">
        <w:br w:type="page"/>
      </w:r>
    </w:p>
    <w:p w14:paraId="2BDB520E" w14:textId="29A8F88A" w:rsidR="00814D7F" w:rsidRPr="00814D7F" w:rsidRDefault="00814D7F" w:rsidP="00814D7F">
      <w:r w:rsidRPr="00814D7F">
        <w:lastRenderedPageBreak/>
        <w:t>Appendix 2.2</w:t>
      </w:r>
      <w:r w:rsidR="0029798A">
        <w:t>.</w:t>
      </w:r>
      <w:r w:rsidRPr="00814D7F">
        <w:t xml:space="preserve"> Rpart tree for black huckleberry berry abundance by biogeoclimatic zone (A) ESSF, (B) ICH, </w:t>
      </w:r>
      <w:r w:rsidR="00BC6A61">
        <w:t xml:space="preserve">and </w:t>
      </w:r>
      <w:r w:rsidRPr="00814D7F">
        <w:t>(C) SBS</w:t>
      </w:r>
      <w:r w:rsidR="00BC6A61">
        <w:t>.</w:t>
      </w:r>
    </w:p>
    <w:p w14:paraId="17E7B7E8" w14:textId="07050175" w:rsidR="00814D7F" w:rsidRPr="00814D7F" w:rsidRDefault="00BC6A61" w:rsidP="00814D7F">
      <w:pPr>
        <w:jc w:val="left"/>
      </w:pPr>
      <w:r>
        <w:t>2.2</w:t>
      </w:r>
      <w:r w:rsidR="0029798A">
        <w:t xml:space="preserve"> </w:t>
      </w:r>
      <w:r>
        <w:t>C.</w:t>
      </w:r>
      <w:r w:rsidR="00814D7F" w:rsidRPr="00814D7F">
        <w:t xml:space="preserve"> SBS </w:t>
      </w:r>
      <w:r w:rsidR="0029798A">
        <w:t>b</w:t>
      </w:r>
      <w:r w:rsidR="00814D7F" w:rsidRPr="00814D7F">
        <w:t>erry abundance.</w:t>
      </w:r>
    </w:p>
    <w:p w14:paraId="2F870A70" w14:textId="77777777" w:rsidR="00814D7F" w:rsidRPr="00814D7F" w:rsidRDefault="00814D7F" w:rsidP="00814D7F">
      <w:pPr>
        <w:jc w:val="center"/>
      </w:pPr>
      <w:r w:rsidRPr="00814D7F">
        <w:rPr>
          <w:noProof/>
        </w:rPr>
        <w:drawing>
          <wp:inline distT="0" distB="0" distL="0" distR="0" wp14:anchorId="525020D8" wp14:editId="6708CD84">
            <wp:extent cx="6172200" cy="5743575"/>
            <wp:effectExtent l="0" t="0" r="0" b="9525"/>
            <wp:docPr id="36893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35878"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944"/>
                    <a:stretch/>
                  </pic:blipFill>
                  <pic:spPr bwMode="auto">
                    <a:xfrm>
                      <a:off x="0" y="0"/>
                      <a:ext cx="6172200" cy="5743575"/>
                    </a:xfrm>
                    <a:prstGeom prst="rect">
                      <a:avLst/>
                    </a:prstGeom>
                    <a:noFill/>
                    <a:ln>
                      <a:noFill/>
                    </a:ln>
                    <a:extLst>
                      <a:ext uri="{53640926-AAD7-44D8-BBD7-CCE9431645EC}">
                        <a14:shadowObscured xmlns:a14="http://schemas.microsoft.com/office/drawing/2010/main"/>
                      </a:ext>
                    </a:extLst>
                  </pic:spPr>
                </pic:pic>
              </a:graphicData>
            </a:graphic>
          </wp:inline>
        </w:drawing>
      </w:r>
    </w:p>
    <w:p w14:paraId="6AA82547" w14:textId="77777777" w:rsidR="00814D7F" w:rsidRPr="00814D7F" w:rsidRDefault="00814D7F" w:rsidP="00814D7F">
      <w:pPr>
        <w:spacing w:line="278" w:lineRule="auto"/>
        <w:jc w:val="left"/>
      </w:pPr>
    </w:p>
    <w:p w14:paraId="4FAB16A5" w14:textId="77777777" w:rsidR="00814D7F" w:rsidRPr="00814D7F" w:rsidRDefault="00814D7F" w:rsidP="00814D7F">
      <w:pPr>
        <w:spacing w:line="278" w:lineRule="auto"/>
        <w:jc w:val="left"/>
      </w:pPr>
      <w:r w:rsidRPr="00814D7F">
        <w:br w:type="page"/>
      </w:r>
    </w:p>
    <w:p w14:paraId="71908976" w14:textId="448B82ED" w:rsidR="00814D7F" w:rsidRPr="00814D7F" w:rsidRDefault="00814D7F" w:rsidP="00814D7F">
      <w:r w:rsidRPr="00814D7F">
        <w:lastRenderedPageBreak/>
        <w:t>Appendix 3.1.1</w:t>
      </w:r>
      <w:r w:rsidR="003C0434">
        <w:t>.</w:t>
      </w:r>
      <w:r w:rsidRPr="00814D7F">
        <w:t xml:space="preserve"> Black huckleberry jitter plot of species cover (%) by canopy cover in each biogeoclimatic zone (ESSF, ICH, SBS).  These data were collected across different years and were not corrected for year effects.</w:t>
      </w:r>
    </w:p>
    <w:p w14:paraId="50F665AF" w14:textId="77777777" w:rsidR="00814D7F" w:rsidRPr="00814D7F" w:rsidRDefault="00814D7F" w:rsidP="00814D7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814D7F" w:rsidRPr="00814D7F" w14:paraId="7EED4AFF" w14:textId="77777777" w:rsidTr="0010038A">
        <w:tc>
          <w:tcPr>
            <w:tcW w:w="5395" w:type="dxa"/>
          </w:tcPr>
          <w:p w14:paraId="17A7C11F" w14:textId="21F555E8" w:rsidR="00814D7F" w:rsidRPr="00814D7F" w:rsidRDefault="003C0434" w:rsidP="00814D7F">
            <w:pPr>
              <w:spacing w:after="160"/>
              <w:jc w:val="left"/>
              <w:rPr>
                <w:lang w:val="en-CA"/>
              </w:rPr>
            </w:pPr>
            <w:r w:rsidRPr="00814D7F">
              <w:t xml:space="preserve">3.1.1 </w:t>
            </w:r>
            <w:r w:rsidR="00814D7F" w:rsidRPr="00814D7F">
              <w:rPr>
                <w:lang w:val="en-CA"/>
              </w:rPr>
              <w:t>A</w:t>
            </w:r>
            <w:r>
              <w:rPr>
                <w:lang w:val="en-CA"/>
              </w:rPr>
              <w:t>.</w:t>
            </w:r>
            <w:r w:rsidR="00814D7F" w:rsidRPr="00814D7F">
              <w:rPr>
                <w:lang w:val="en-CA"/>
              </w:rPr>
              <w:t xml:space="preserve"> ESSF</w:t>
            </w:r>
          </w:p>
          <w:p w14:paraId="19A86DDF" w14:textId="77777777" w:rsidR="00814D7F" w:rsidRPr="00814D7F" w:rsidRDefault="00814D7F" w:rsidP="00814D7F">
            <w:pPr>
              <w:spacing w:after="160"/>
              <w:jc w:val="left"/>
              <w:rPr>
                <w:lang w:val="en-CA"/>
              </w:rPr>
            </w:pPr>
            <w:r w:rsidRPr="00814D7F">
              <w:rPr>
                <w:noProof/>
              </w:rPr>
              <w:drawing>
                <wp:inline distT="0" distB="0" distL="0" distR="0" wp14:anchorId="57C132FE" wp14:editId="29CE25A6">
                  <wp:extent cx="2926080" cy="2926080"/>
                  <wp:effectExtent l="0" t="0" r="7620" b="7620"/>
                  <wp:docPr id="5665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5395" w:type="dxa"/>
          </w:tcPr>
          <w:p w14:paraId="6D8BD2E9" w14:textId="44FD5E1E" w:rsidR="00814D7F" w:rsidRPr="00814D7F" w:rsidRDefault="003C0434" w:rsidP="00814D7F">
            <w:pPr>
              <w:spacing w:after="160"/>
              <w:rPr>
                <w:lang w:val="en-CA"/>
              </w:rPr>
            </w:pPr>
            <w:r w:rsidRPr="00814D7F">
              <w:t xml:space="preserve">3.1.1 </w:t>
            </w:r>
            <w:r w:rsidR="00814D7F" w:rsidRPr="00814D7F">
              <w:rPr>
                <w:lang w:val="en-CA"/>
              </w:rPr>
              <w:t>B</w:t>
            </w:r>
            <w:r>
              <w:rPr>
                <w:lang w:val="en-CA"/>
              </w:rPr>
              <w:t>.</w:t>
            </w:r>
            <w:r w:rsidR="00814D7F" w:rsidRPr="00814D7F">
              <w:rPr>
                <w:lang w:val="en-CA"/>
              </w:rPr>
              <w:t xml:space="preserve"> ICH</w:t>
            </w:r>
          </w:p>
          <w:p w14:paraId="282718C0" w14:textId="77777777" w:rsidR="00814D7F" w:rsidRPr="00814D7F" w:rsidRDefault="00814D7F" w:rsidP="00814D7F">
            <w:pPr>
              <w:spacing w:after="160"/>
              <w:rPr>
                <w:lang w:val="en-CA"/>
              </w:rPr>
            </w:pPr>
            <w:r w:rsidRPr="00814D7F">
              <w:rPr>
                <w:noProof/>
              </w:rPr>
              <w:drawing>
                <wp:inline distT="0" distB="0" distL="0" distR="0" wp14:anchorId="64870FF1" wp14:editId="2C7B8B0F">
                  <wp:extent cx="2926080" cy="2926080"/>
                  <wp:effectExtent l="0" t="0" r="7620" b="7620"/>
                  <wp:docPr id="1523097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r w:rsidR="00814D7F" w:rsidRPr="00814D7F" w14:paraId="58A4074D" w14:textId="77777777" w:rsidTr="0010038A">
        <w:tc>
          <w:tcPr>
            <w:tcW w:w="5395" w:type="dxa"/>
          </w:tcPr>
          <w:p w14:paraId="70632340" w14:textId="77777777" w:rsidR="00814D7F" w:rsidRPr="00814D7F" w:rsidRDefault="00814D7F" w:rsidP="00814D7F">
            <w:pPr>
              <w:spacing w:after="160"/>
              <w:rPr>
                <w:lang w:val="en-CA"/>
              </w:rPr>
            </w:pPr>
          </w:p>
        </w:tc>
        <w:tc>
          <w:tcPr>
            <w:tcW w:w="5395" w:type="dxa"/>
          </w:tcPr>
          <w:p w14:paraId="264C4FF4" w14:textId="77777777" w:rsidR="00814D7F" w:rsidRPr="00814D7F" w:rsidRDefault="00814D7F" w:rsidP="00814D7F">
            <w:pPr>
              <w:spacing w:after="160"/>
              <w:rPr>
                <w:lang w:val="en-CA"/>
              </w:rPr>
            </w:pPr>
          </w:p>
        </w:tc>
      </w:tr>
      <w:tr w:rsidR="00814D7F" w:rsidRPr="00814D7F" w14:paraId="088E2AFD" w14:textId="77777777" w:rsidTr="0010038A">
        <w:tc>
          <w:tcPr>
            <w:tcW w:w="5395" w:type="dxa"/>
          </w:tcPr>
          <w:p w14:paraId="27B8EFA3" w14:textId="77777777" w:rsidR="00814D7F" w:rsidRPr="00814D7F" w:rsidRDefault="00814D7F" w:rsidP="00814D7F">
            <w:pPr>
              <w:spacing w:after="160"/>
              <w:rPr>
                <w:lang w:val="en-CA"/>
              </w:rPr>
            </w:pPr>
          </w:p>
        </w:tc>
        <w:tc>
          <w:tcPr>
            <w:tcW w:w="5395" w:type="dxa"/>
          </w:tcPr>
          <w:p w14:paraId="7CCE11CF" w14:textId="77777777" w:rsidR="00814D7F" w:rsidRPr="00814D7F" w:rsidRDefault="00814D7F" w:rsidP="00814D7F">
            <w:pPr>
              <w:spacing w:after="160"/>
              <w:rPr>
                <w:lang w:val="en-CA"/>
              </w:rPr>
            </w:pPr>
          </w:p>
        </w:tc>
      </w:tr>
      <w:tr w:rsidR="00814D7F" w:rsidRPr="00814D7F" w14:paraId="6ADF9C42" w14:textId="77777777" w:rsidTr="0010038A">
        <w:tc>
          <w:tcPr>
            <w:tcW w:w="5395" w:type="dxa"/>
          </w:tcPr>
          <w:p w14:paraId="5113D7E4" w14:textId="167E57A3" w:rsidR="00814D7F" w:rsidRPr="00814D7F" w:rsidRDefault="003C0434" w:rsidP="00814D7F">
            <w:pPr>
              <w:spacing w:after="160"/>
              <w:rPr>
                <w:lang w:val="en-CA"/>
              </w:rPr>
            </w:pPr>
            <w:r w:rsidRPr="00814D7F">
              <w:t xml:space="preserve">3.1.1 </w:t>
            </w:r>
            <w:r w:rsidR="00814D7F" w:rsidRPr="00814D7F">
              <w:rPr>
                <w:lang w:val="en-CA"/>
              </w:rPr>
              <w:t>C</w:t>
            </w:r>
            <w:r>
              <w:rPr>
                <w:lang w:val="en-CA"/>
              </w:rPr>
              <w:t>.</w:t>
            </w:r>
            <w:r w:rsidR="00814D7F" w:rsidRPr="00814D7F">
              <w:rPr>
                <w:lang w:val="en-CA"/>
              </w:rPr>
              <w:t xml:space="preserve"> SBS</w:t>
            </w:r>
          </w:p>
          <w:p w14:paraId="014E3793" w14:textId="77777777" w:rsidR="00814D7F" w:rsidRPr="00814D7F" w:rsidRDefault="00814D7F" w:rsidP="00814D7F">
            <w:pPr>
              <w:spacing w:after="160"/>
              <w:rPr>
                <w:lang w:val="en-CA"/>
              </w:rPr>
            </w:pPr>
            <w:r w:rsidRPr="00814D7F">
              <w:rPr>
                <w:noProof/>
              </w:rPr>
              <w:drawing>
                <wp:inline distT="0" distB="0" distL="0" distR="0" wp14:anchorId="1A92979E" wp14:editId="04CF41B9">
                  <wp:extent cx="2926080" cy="2926080"/>
                  <wp:effectExtent l="0" t="0" r="7620" b="7620"/>
                  <wp:docPr id="16211965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5395" w:type="dxa"/>
          </w:tcPr>
          <w:p w14:paraId="30B6AB8A" w14:textId="77777777" w:rsidR="00814D7F" w:rsidRPr="00814D7F" w:rsidRDefault="00814D7F" w:rsidP="00814D7F">
            <w:pPr>
              <w:spacing w:after="160"/>
              <w:rPr>
                <w:lang w:val="en-CA"/>
              </w:rPr>
            </w:pPr>
          </w:p>
        </w:tc>
      </w:tr>
    </w:tbl>
    <w:p w14:paraId="39D5077E" w14:textId="31CF7417" w:rsidR="00814D7F" w:rsidRPr="00814D7F" w:rsidRDefault="00814D7F" w:rsidP="006A2864">
      <w:pPr>
        <w:spacing w:line="278" w:lineRule="auto"/>
        <w:jc w:val="left"/>
      </w:pPr>
      <w:r w:rsidRPr="00814D7F">
        <w:lastRenderedPageBreak/>
        <w:t>Appendix 3.1.2</w:t>
      </w:r>
      <w:r w:rsidR="0029798A">
        <w:t>.</w:t>
      </w:r>
      <w:r w:rsidRPr="00814D7F">
        <w:t xml:space="preserve"> Black huckleberry jitter plot of species cover (%) in sites with and without logging (1=false/2=true)</w:t>
      </w:r>
      <w:r w:rsidRPr="00814D7F">
        <w:rPr>
          <w:vertAlign w:val="superscript"/>
        </w:rPr>
        <w:footnoteReference w:id="17"/>
      </w:r>
      <w:r w:rsidRPr="00814D7F">
        <w:t xml:space="preserve"> in each biogeoclimatic zone (ESSF, ICH, SBS).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814D7F" w:rsidRPr="00814D7F" w14:paraId="456DC9A0" w14:textId="77777777" w:rsidTr="0029798A">
        <w:tc>
          <w:tcPr>
            <w:tcW w:w="5040" w:type="dxa"/>
          </w:tcPr>
          <w:p w14:paraId="108AA15A" w14:textId="436DD28F" w:rsidR="00814D7F" w:rsidRPr="00814D7F" w:rsidRDefault="003C0434" w:rsidP="00814D7F">
            <w:pPr>
              <w:spacing w:after="160"/>
              <w:jc w:val="left"/>
              <w:rPr>
                <w:lang w:val="en-CA"/>
              </w:rPr>
            </w:pPr>
            <w:r w:rsidRPr="00814D7F">
              <w:t xml:space="preserve">3.1.2 </w:t>
            </w:r>
            <w:r w:rsidR="00814D7F" w:rsidRPr="00814D7F">
              <w:rPr>
                <w:lang w:val="en-CA"/>
              </w:rPr>
              <w:t>A</w:t>
            </w:r>
            <w:r>
              <w:rPr>
                <w:lang w:val="en-CA"/>
              </w:rPr>
              <w:t>.</w:t>
            </w:r>
            <w:r w:rsidR="00814D7F" w:rsidRPr="00814D7F">
              <w:rPr>
                <w:lang w:val="en-CA"/>
              </w:rPr>
              <w:t xml:space="preserve"> ESSF</w:t>
            </w:r>
          </w:p>
          <w:p w14:paraId="315CB1AB" w14:textId="77777777" w:rsidR="00814D7F" w:rsidRPr="00814D7F" w:rsidRDefault="00814D7F" w:rsidP="00814D7F">
            <w:pPr>
              <w:spacing w:after="160"/>
              <w:jc w:val="left"/>
              <w:rPr>
                <w:lang w:val="en-CA"/>
              </w:rPr>
            </w:pPr>
            <w:r w:rsidRPr="00814D7F">
              <w:rPr>
                <w:noProof/>
              </w:rPr>
              <w:drawing>
                <wp:inline distT="0" distB="0" distL="0" distR="0" wp14:anchorId="1E1907F6" wp14:editId="2EDFFB6C">
                  <wp:extent cx="2926080" cy="2926080"/>
                  <wp:effectExtent l="0" t="0" r="7620" b="7620"/>
                  <wp:docPr id="1146724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5040" w:type="dxa"/>
          </w:tcPr>
          <w:p w14:paraId="4C18BAE5" w14:textId="0D565870" w:rsidR="00814D7F" w:rsidRPr="00814D7F" w:rsidRDefault="003C0434" w:rsidP="00814D7F">
            <w:pPr>
              <w:spacing w:after="160"/>
              <w:rPr>
                <w:lang w:val="en-CA"/>
              </w:rPr>
            </w:pPr>
            <w:r w:rsidRPr="00814D7F">
              <w:t xml:space="preserve">3.1.2 </w:t>
            </w:r>
            <w:r w:rsidR="00814D7F" w:rsidRPr="00814D7F">
              <w:rPr>
                <w:lang w:val="en-CA"/>
              </w:rPr>
              <w:t>B ICH</w:t>
            </w:r>
          </w:p>
          <w:p w14:paraId="6BC6D1DC" w14:textId="77777777" w:rsidR="00814D7F" w:rsidRPr="00814D7F" w:rsidRDefault="00814D7F" w:rsidP="00814D7F">
            <w:pPr>
              <w:spacing w:after="160"/>
              <w:rPr>
                <w:lang w:val="en-CA"/>
              </w:rPr>
            </w:pPr>
            <w:r w:rsidRPr="00814D7F">
              <w:rPr>
                <w:noProof/>
              </w:rPr>
              <w:drawing>
                <wp:inline distT="0" distB="0" distL="0" distR="0" wp14:anchorId="2FE0D6CB" wp14:editId="61BD2CFB">
                  <wp:extent cx="2926080" cy="2926080"/>
                  <wp:effectExtent l="0" t="0" r="7620" b="7620"/>
                  <wp:docPr id="8680538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r w:rsidR="00814D7F" w:rsidRPr="00814D7F" w14:paraId="2B4CBAD0" w14:textId="77777777" w:rsidTr="0029798A">
        <w:tc>
          <w:tcPr>
            <w:tcW w:w="5040" w:type="dxa"/>
          </w:tcPr>
          <w:p w14:paraId="1FDCDDC3" w14:textId="77777777" w:rsidR="00814D7F" w:rsidRPr="00814D7F" w:rsidRDefault="00814D7F" w:rsidP="00814D7F">
            <w:pPr>
              <w:spacing w:after="160"/>
              <w:rPr>
                <w:lang w:val="en-CA"/>
              </w:rPr>
            </w:pPr>
          </w:p>
        </w:tc>
        <w:tc>
          <w:tcPr>
            <w:tcW w:w="5040" w:type="dxa"/>
          </w:tcPr>
          <w:p w14:paraId="7734451F" w14:textId="77777777" w:rsidR="00814D7F" w:rsidRPr="00814D7F" w:rsidRDefault="00814D7F" w:rsidP="00814D7F">
            <w:pPr>
              <w:spacing w:after="160"/>
              <w:rPr>
                <w:lang w:val="en-CA"/>
              </w:rPr>
            </w:pPr>
          </w:p>
        </w:tc>
      </w:tr>
      <w:tr w:rsidR="00814D7F" w:rsidRPr="00814D7F" w14:paraId="5AABCBDC" w14:textId="77777777" w:rsidTr="0029798A">
        <w:tc>
          <w:tcPr>
            <w:tcW w:w="5040" w:type="dxa"/>
          </w:tcPr>
          <w:p w14:paraId="0D7C4275" w14:textId="1105B455" w:rsidR="00814D7F" w:rsidRPr="00814D7F" w:rsidRDefault="003C0434" w:rsidP="00814D7F">
            <w:pPr>
              <w:spacing w:after="160"/>
              <w:rPr>
                <w:lang w:val="en-CA"/>
              </w:rPr>
            </w:pPr>
            <w:r w:rsidRPr="00814D7F">
              <w:t xml:space="preserve">3.1.2 </w:t>
            </w:r>
            <w:r w:rsidR="00814D7F" w:rsidRPr="00814D7F">
              <w:rPr>
                <w:lang w:val="en-CA"/>
              </w:rPr>
              <w:t>C</w:t>
            </w:r>
            <w:r>
              <w:rPr>
                <w:lang w:val="en-CA"/>
              </w:rPr>
              <w:t>.</w:t>
            </w:r>
            <w:r w:rsidR="00814D7F" w:rsidRPr="00814D7F">
              <w:rPr>
                <w:lang w:val="en-CA"/>
              </w:rPr>
              <w:t xml:space="preserve"> SBS</w:t>
            </w:r>
          </w:p>
          <w:p w14:paraId="730E451D" w14:textId="77777777" w:rsidR="00814D7F" w:rsidRPr="00814D7F" w:rsidRDefault="00814D7F" w:rsidP="00814D7F">
            <w:pPr>
              <w:spacing w:after="160"/>
              <w:rPr>
                <w:lang w:val="en-CA"/>
              </w:rPr>
            </w:pPr>
            <w:r w:rsidRPr="00814D7F">
              <w:rPr>
                <w:noProof/>
              </w:rPr>
              <w:drawing>
                <wp:inline distT="0" distB="0" distL="0" distR="0" wp14:anchorId="22974616" wp14:editId="317395B7">
                  <wp:extent cx="2944368" cy="2944368"/>
                  <wp:effectExtent l="0" t="0" r="8890" b="8890"/>
                  <wp:docPr id="1259712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44368" cy="2944368"/>
                          </a:xfrm>
                          <a:prstGeom prst="rect">
                            <a:avLst/>
                          </a:prstGeom>
                          <a:noFill/>
                          <a:ln>
                            <a:noFill/>
                          </a:ln>
                        </pic:spPr>
                      </pic:pic>
                    </a:graphicData>
                  </a:graphic>
                </wp:inline>
              </w:drawing>
            </w:r>
          </w:p>
        </w:tc>
        <w:tc>
          <w:tcPr>
            <w:tcW w:w="5040" w:type="dxa"/>
          </w:tcPr>
          <w:p w14:paraId="057E55BC" w14:textId="77777777" w:rsidR="00814D7F" w:rsidRPr="00814D7F" w:rsidRDefault="00814D7F" w:rsidP="00814D7F">
            <w:pPr>
              <w:spacing w:after="160"/>
              <w:rPr>
                <w:lang w:val="en-CA"/>
              </w:rPr>
            </w:pPr>
          </w:p>
        </w:tc>
      </w:tr>
    </w:tbl>
    <w:p w14:paraId="0BB8AA77" w14:textId="77777777" w:rsidR="00814D7F" w:rsidRPr="00814D7F" w:rsidRDefault="00814D7F" w:rsidP="00814D7F">
      <w:pPr>
        <w:jc w:val="left"/>
      </w:pPr>
    </w:p>
    <w:p w14:paraId="5D730D7A" w14:textId="23F5A213" w:rsidR="00814D7F" w:rsidRPr="00814D7F" w:rsidRDefault="00814D7F" w:rsidP="00027DBC">
      <w:pPr>
        <w:spacing w:line="278" w:lineRule="auto"/>
        <w:jc w:val="left"/>
      </w:pPr>
      <w:r w:rsidRPr="00814D7F">
        <w:lastRenderedPageBreak/>
        <w:t>Appendix 3.1.3</w:t>
      </w:r>
      <w:r w:rsidR="003C0434">
        <w:t>.</w:t>
      </w:r>
      <w:r w:rsidRPr="00814D7F">
        <w:t xml:space="preserve"> Black huckleberry jitter plot of species cover (%) by elevation in each biogeoclimatic zone (ESSF, ICH, SBS).</w:t>
      </w:r>
    </w:p>
    <w:p w14:paraId="21D8DCF6" w14:textId="77777777" w:rsidR="00814D7F" w:rsidRPr="00814D7F" w:rsidRDefault="00814D7F" w:rsidP="00814D7F">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1"/>
        <w:gridCol w:w="5039"/>
      </w:tblGrid>
      <w:tr w:rsidR="00814D7F" w:rsidRPr="00814D7F" w14:paraId="1C853BB8" w14:textId="77777777" w:rsidTr="003C0434">
        <w:tc>
          <w:tcPr>
            <w:tcW w:w="5041" w:type="dxa"/>
          </w:tcPr>
          <w:p w14:paraId="17A18277" w14:textId="21578912" w:rsidR="00814D7F" w:rsidRPr="00814D7F" w:rsidRDefault="003C0434" w:rsidP="00814D7F">
            <w:pPr>
              <w:spacing w:after="160"/>
              <w:jc w:val="left"/>
              <w:rPr>
                <w:lang w:val="en-CA"/>
              </w:rPr>
            </w:pPr>
            <w:r w:rsidRPr="00814D7F">
              <w:t xml:space="preserve">3.1.3 </w:t>
            </w:r>
            <w:r w:rsidR="00814D7F" w:rsidRPr="00814D7F">
              <w:rPr>
                <w:lang w:val="en-CA"/>
              </w:rPr>
              <w:t>A</w:t>
            </w:r>
            <w:r>
              <w:rPr>
                <w:lang w:val="en-CA"/>
              </w:rPr>
              <w:t>.</w:t>
            </w:r>
            <w:r w:rsidR="00814D7F" w:rsidRPr="00814D7F">
              <w:rPr>
                <w:lang w:val="en-CA"/>
              </w:rPr>
              <w:t xml:space="preserve"> ESSF</w:t>
            </w:r>
          </w:p>
          <w:p w14:paraId="2A16D271" w14:textId="77777777" w:rsidR="00814D7F" w:rsidRPr="00814D7F" w:rsidRDefault="00814D7F" w:rsidP="00814D7F">
            <w:pPr>
              <w:spacing w:after="160"/>
              <w:jc w:val="left"/>
              <w:rPr>
                <w:lang w:val="en-CA"/>
              </w:rPr>
            </w:pPr>
            <w:r w:rsidRPr="00814D7F">
              <w:rPr>
                <w:noProof/>
              </w:rPr>
              <w:drawing>
                <wp:inline distT="0" distB="0" distL="0" distR="0" wp14:anchorId="6130E6C8" wp14:editId="2C127088">
                  <wp:extent cx="2926080" cy="2926080"/>
                  <wp:effectExtent l="0" t="0" r="7620" b="7620"/>
                  <wp:docPr id="6998425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5039" w:type="dxa"/>
          </w:tcPr>
          <w:p w14:paraId="48941044" w14:textId="36324D08" w:rsidR="00814D7F" w:rsidRPr="00814D7F" w:rsidRDefault="003C0434" w:rsidP="00814D7F">
            <w:pPr>
              <w:spacing w:after="160"/>
              <w:rPr>
                <w:lang w:val="en-CA"/>
              </w:rPr>
            </w:pPr>
            <w:r w:rsidRPr="00814D7F">
              <w:t xml:space="preserve">3.1.3 </w:t>
            </w:r>
            <w:r w:rsidR="00814D7F" w:rsidRPr="00814D7F">
              <w:rPr>
                <w:lang w:val="en-CA"/>
              </w:rPr>
              <w:t>B</w:t>
            </w:r>
            <w:r>
              <w:rPr>
                <w:lang w:val="en-CA"/>
              </w:rPr>
              <w:t>.</w:t>
            </w:r>
            <w:r w:rsidR="00814D7F" w:rsidRPr="00814D7F">
              <w:rPr>
                <w:lang w:val="en-CA"/>
              </w:rPr>
              <w:t xml:space="preserve"> ICH</w:t>
            </w:r>
          </w:p>
          <w:p w14:paraId="7340EB06" w14:textId="77777777" w:rsidR="00814D7F" w:rsidRPr="00814D7F" w:rsidRDefault="00814D7F" w:rsidP="00814D7F">
            <w:pPr>
              <w:spacing w:after="160"/>
              <w:rPr>
                <w:lang w:val="en-CA"/>
              </w:rPr>
            </w:pPr>
            <w:r w:rsidRPr="00814D7F">
              <w:rPr>
                <w:noProof/>
              </w:rPr>
              <w:drawing>
                <wp:inline distT="0" distB="0" distL="0" distR="0" wp14:anchorId="5A73DE22" wp14:editId="2A1D9831">
                  <wp:extent cx="2926080" cy="2926080"/>
                  <wp:effectExtent l="0" t="0" r="7620" b="7620"/>
                  <wp:docPr id="14519003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r w:rsidR="00814D7F" w:rsidRPr="00814D7F" w14:paraId="6C7820B4" w14:textId="77777777" w:rsidTr="003C0434">
        <w:tc>
          <w:tcPr>
            <w:tcW w:w="5041" w:type="dxa"/>
          </w:tcPr>
          <w:p w14:paraId="44D87B83" w14:textId="77777777" w:rsidR="00814D7F" w:rsidRPr="00814D7F" w:rsidRDefault="00814D7F" w:rsidP="00814D7F">
            <w:pPr>
              <w:spacing w:after="160"/>
              <w:rPr>
                <w:lang w:val="en-CA"/>
              </w:rPr>
            </w:pPr>
          </w:p>
        </w:tc>
        <w:tc>
          <w:tcPr>
            <w:tcW w:w="5039" w:type="dxa"/>
          </w:tcPr>
          <w:p w14:paraId="4007208A" w14:textId="77777777" w:rsidR="00814D7F" w:rsidRPr="00814D7F" w:rsidRDefault="00814D7F" w:rsidP="00814D7F">
            <w:pPr>
              <w:spacing w:after="160"/>
              <w:rPr>
                <w:lang w:val="en-CA"/>
              </w:rPr>
            </w:pPr>
          </w:p>
        </w:tc>
      </w:tr>
      <w:tr w:rsidR="00814D7F" w:rsidRPr="00814D7F" w14:paraId="4576EF15" w14:textId="77777777" w:rsidTr="003C0434">
        <w:tc>
          <w:tcPr>
            <w:tcW w:w="5041" w:type="dxa"/>
          </w:tcPr>
          <w:p w14:paraId="578B79AC" w14:textId="42C20F69" w:rsidR="00814D7F" w:rsidRPr="00814D7F" w:rsidRDefault="003C0434" w:rsidP="00814D7F">
            <w:pPr>
              <w:spacing w:after="160"/>
              <w:rPr>
                <w:lang w:val="en-CA"/>
              </w:rPr>
            </w:pPr>
            <w:r w:rsidRPr="00814D7F">
              <w:t xml:space="preserve">3.1.3 </w:t>
            </w:r>
            <w:r w:rsidR="00814D7F" w:rsidRPr="00814D7F">
              <w:rPr>
                <w:lang w:val="en-CA"/>
              </w:rPr>
              <w:t>C</w:t>
            </w:r>
            <w:r>
              <w:rPr>
                <w:lang w:val="en-CA"/>
              </w:rPr>
              <w:t>.</w:t>
            </w:r>
            <w:r w:rsidR="00814D7F" w:rsidRPr="00814D7F">
              <w:rPr>
                <w:lang w:val="en-CA"/>
              </w:rPr>
              <w:t xml:space="preserve"> SBS</w:t>
            </w:r>
          </w:p>
          <w:p w14:paraId="1CC7A510" w14:textId="77777777" w:rsidR="00814D7F" w:rsidRPr="00814D7F" w:rsidRDefault="00814D7F" w:rsidP="00814D7F">
            <w:pPr>
              <w:spacing w:after="160"/>
              <w:rPr>
                <w:lang w:val="en-CA"/>
              </w:rPr>
            </w:pPr>
            <w:r w:rsidRPr="00814D7F">
              <w:rPr>
                <w:noProof/>
              </w:rPr>
              <w:drawing>
                <wp:inline distT="0" distB="0" distL="0" distR="0" wp14:anchorId="4C646179" wp14:editId="4DEBC869">
                  <wp:extent cx="2935224" cy="2935224"/>
                  <wp:effectExtent l="0" t="0" r="0" b="0"/>
                  <wp:docPr id="2094432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35224" cy="2935224"/>
                          </a:xfrm>
                          <a:prstGeom prst="rect">
                            <a:avLst/>
                          </a:prstGeom>
                          <a:noFill/>
                          <a:ln>
                            <a:noFill/>
                          </a:ln>
                        </pic:spPr>
                      </pic:pic>
                    </a:graphicData>
                  </a:graphic>
                </wp:inline>
              </w:drawing>
            </w:r>
          </w:p>
        </w:tc>
        <w:tc>
          <w:tcPr>
            <w:tcW w:w="5039" w:type="dxa"/>
          </w:tcPr>
          <w:p w14:paraId="321407AB" w14:textId="77777777" w:rsidR="00814D7F" w:rsidRPr="00814D7F" w:rsidRDefault="00814D7F" w:rsidP="00814D7F">
            <w:pPr>
              <w:spacing w:after="160"/>
              <w:rPr>
                <w:lang w:val="en-CA"/>
              </w:rPr>
            </w:pPr>
          </w:p>
        </w:tc>
      </w:tr>
    </w:tbl>
    <w:p w14:paraId="4638CDF6" w14:textId="77777777" w:rsidR="00236509" w:rsidRDefault="00236509" w:rsidP="00601DF4">
      <w:pPr>
        <w:spacing w:line="278" w:lineRule="auto"/>
        <w:jc w:val="left"/>
      </w:pPr>
    </w:p>
    <w:p w14:paraId="63822470" w14:textId="77777777" w:rsidR="00236509" w:rsidRDefault="00236509">
      <w:pPr>
        <w:spacing w:line="278" w:lineRule="auto"/>
        <w:jc w:val="left"/>
      </w:pPr>
      <w:r>
        <w:br w:type="page"/>
      </w:r>
    </w:p>
    <w:p w14:paraId="09170947" w14:textId="0C42389A" w:rsidR="00814D7F" w:rsidRPr="00814D7F" w:rsidRDefault="00814D7F" w:rsidP="00601DF4">
      <w:pPr>
        <w:spacing w:line="278" w:lineRule="auto"/>
        <w:jc w:val="left"/>
      </w:pPr>
      <w:r w:rsidRPr="00814D7F">
        <w:lastRenderedPageBreak/>
        <w:t>Appendix 3.2.1</w:t>
      </w:r>
      <w:r w:rsidR="003C0434">
        <w:t>.</w:t>
      </w:r>
      <w:r w:rsidRPr="00814D7F">
        <w:t xml:space="preserve"> Black huckleberry berry jitter plot of abundance by canopy cover in each biogeoclimatic zone (ESSF, ICH, SBS).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814D7F" w:rsidRPr="00814D7F" w14:paraId="56059908" w14:textId="77777777" w:rsidTr="0029798A">
        <w:tc>
          <w:tcPr>
            <w:tcW w:w="5040" w:type="dxa"/>
          </w:tcPr>
          <w:p w14:paraId="43092DD4" w14:textId="06205578" w:rsidR="00814D7F" w:rsidRPr="00814D7F" w:rsidRDefault="003C0434" w:rsidP="00814D7F">
            <w:pPr>
              <w:spacing w:after="160"/>
              <w:jc w:val="left"/>
              <w:rPr>
                <w:lang w:val="en-CA"/>
              </w:rPr>
            </w:pPr>
            <w:r w:rsidRPr="00814D7F">
              <w:t xml:space="preserve">3.2.1 </w:t>
            </w:r>
            <w:r w:rsidR="00814D7F" w:rsidRPr="00814D7F">
              <w:rPr>
                <w:lang w:val="en-CA"/>
              </w:rPr>
              <w:t>A</w:t>
            </w:r>
            <w:r>
              <w:rPr>
                <w:lang w:val="en-CA"/>
              </w:rPr>
              <w:t>.</w:t>
            </w:r>
            <w:r w:rsidR="00814D7F" w:rsidRPr="00814D7F">
              <w:rPr>
                <w:lang w:val="en-CA"/>
              </w:rPr>
              <w:t xml:space="preserve"> ESSF</w:t>
            </w:r>
          </w:p>
          <w:p w14:paraId="522FF143" w14:textId="77777777" w:rsidR="00814D7F" w:rsidRPr="00814D7F" w:rsidRDefault="00814D7F" w:rsidP="00814D7F">
            <w:pPr>
              <w:spacing w:after="160"/>
              <w:jc w:val="left"/>
              <w:rPr>
                <w:lang w:val="en-CA"/>
              </w:rPr>
            </w:pPr>
            <w:r w:rsidRPr="00814D7F">
              <w:rPr>
                <w:noProof/>
              </w:rPr>
              <w:drawing>
                <wp:inline distT="0" distB="0" distL="0" distR="0" wp14:anchorId="040A7C90" wp14:editId="12BCDB3F">
                  <wp:extent cx="2926080" cy="2926080"/>
                  <wp:effectExtent l="0" t="0" r="7620" b="7620"/>
                  <wp:docPr id="9053900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5040" w:type="dxa"/>
          </w:tcPr>
          <w:p w14:paraId="1447699D" w14:textId="55ACA74E" w:rsidR="00814D7F" w:rsidRPr="00814D7F" w:rsidRDefault="003C0434" w:rsidP="00814D7F">
            <w:pPr>
              <w:spacing w:after="160"/>
              <w:rPr>
                <w:lang w:val="en-CA"/>
              </w:rPr>
            </w:pPr>
            <w:r w:rsidRPr="00814D7F">
              <w:t xml:space="preserve">3.2.1 </w:t>
            </w:r>
            <w:r w:rsidR="00814D7F" w:rsidRPr="00814D7F">
              <w:rPr>
                <w:lang w:val="en-CA"/>
              </w:rPr>
              <w:t>B</w:t>
            </w:r>
            <w:r>
              <w:rPr>
                <w:lang w:val="en-CA"/>
              </w:rPr>
              <w:t>.</w:t>
            </w:r>
            <w:r w:rsidR="00814D7F" w:rsidRPr="00814D7F">
              <w:rPr>
                <w:lang w:val="en-CA"/>
              </w:rPr>
              <w:t xml:space="preserve"> ICH</w:t>
            </w:r>
          </w:p>
          <w:p w14:paraId="12AB7073" w14:textId="77777777" w:rsidR="00814D7F" w:rsidRPr="00814D7F" w:rsidRDefault="00814D7F" w:rsidP="00814D7F">
            <w:pPr>
              <w:spacing w:after="160"/>
              <w:rPr>
                <w:lang w:val="en-CA"/>
              </w:rPr>
            </w:pPr>
            <w:r w:rsidRPr="00814D7F">
              <w:rPr>
                <w:noProof/>
              </w:rPr>
              <w:drawing>
                <wp:inline distT="0" distB="0" distL="0" distR="0" wp14:anchorId="78D3D65D" wp14:editId="7233AB58">
                  <wp:extent cx="2926080" cy="2926080"/>
                  <wp:effectExtent l="0" t="0" r="7620" b="7620"/>
                  <wp:docPr id="4557609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r w:rsidR="00814D7F" w:rsidRPr="00814D7F" w14:paraId="25891F0B" w14:textId="77777777" w:rsidTr="0029798A">
        <w:tc>
          <w:tcPr>
            <w:tcW w:w="5040" w:type="dxa"/>
          </w:tcPr>
          <w:p w14:paraId="2FCCBD05" w14:textId="77777777" w:rsidR="00814D7F" w:rsidRPr="00814D7F" w:rsidRDefault="00814D7F" w:rsidP="00814D7F">
            <w:pPr>
              <w:spacing w:after="160"/>
              <w:rPr>
                <w:lang w:val="en-CA"/>
              </w:rPr>
            </w:pPr>
          </w:p>
        </w:tc>
        <w:tc>
          <w:tcPr>
            <w:tcW w:w="5040" w:type="dxa"/>
          </w:tcPr>
          <w:p w14:paraId="5C7C3EFC" w14:textId="77777777" w:rsidR="00814D7F" w:rsidRPr="00814D7F" w:rsidRDefault="00814D7F" w:rsidP="00814D7F">
            <w:pPr>
              <w:spacing w:after="160"/>
              <w:rPr>
                <w:lang w:val="en-CA"/>
              </w:rPr>
            </w:pPr>
          </w:p>
        </w:tc>
      </w:tr>
      <w:tr w:rsidR="00814D7F" w:rsidRPr="00814D7F" w14:paraId="4B0E73FD" w14:textId="77777777" w:rsidTr="0029798A">
        <w:tc>
          <w:tcPr>
            <w:tcW w:w="5040" w:type="dxa"/>
          </w:tcPr>
          <w:p w14:paraId="57F63C1F" w14:textId="10F660A8" w:rsidR="00814D7F" w:rsidRPr="00814D7F" w:rsidRDefault="003C0434" w:rsidP="00814D7F">
            <w:pPr>
              <w:spacing w:after="160"/>
              <w:rPr>
                <w:lang w:val="en-CA"/>
              </w:rPr>
            </w:pPr>
            <w:r w:rsidRPr="00814D7F">
              <w:t xml:space="preserve">3.2.1 </w:t>
            </w:r>
            <w:r w:rsidR="00814D7F" w:rsidRPr="00814D7F">
              <w:rPr>
                <w:lang w:val="en-CA"/>
              </w:rPr>
              <w:t>C</w:t>
            </w:r>
            <w:r>
              <w:rPr>
                <w:lang w:val="en-CA"/>
              </w:rPr>
              <w:t>.</w:t>
            </w:r>
            <w:r w:rsidR="00814D7F" w:rsidRPr="00814D7F">
              <w:rPr>
                <w:lang w:val="en-CA"/>
              </w:rPr>
              <w:t xml:space="preserve"> SBS</w:t>
            </w:r>
          </w:p>
          <w:p w14:paraId="1C6D4316" w14:textId="77777777" w:rsidR="00814D7F" w:rsidRPr="00814D7F" w:rsidRDefault="00814D7F" w:rsidP="00814D7F">
            <w:pPr>
              <w:spacing w:after="160"/>
              <w:rPr>
                <w:lang w:val="en-CA"/>
              </w:rPr>
            </w:pPr>
            <w:r w:rsidRPr="00814D7F">
              <w:rPr>
                <w:noProof/>
              </w:rPr>
              <w:drawing>
                <wp:inline distT="0" distB="0" distL="0" distR="0" wp14:anchorId="61D4C880" wp14:editId="4341364C">
                  <wp:extent cx="2944368" cy="2944368"/>
                  <wp:effectExtent l="0" t="0" r="8890" b="8890"/>
                  <wp:docPr id="18795550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44368" cy="2944368"/>
                          </a:xfrm>
                          <a:prstGeom prst="rect">
                            <a:avLst/>
                          </a:prstGeom>
                          <a:noFill/>
                          <a:ln>
                            <a:noFill/>
                          </a:ln>
                        </pic:spPr>
                      </pic:pic>
                    </a:graphicData>
                  </a:graphic>
                </wp:inline>
              </w:drawing>
            </w:r>
          </w:p>
        </w:tc>
        <w:tc>
          <w:tcPr>
            <w:tcW w:w="5040" w:type="dxa"/>
          </w:tcPr>
          <w:p w14:paraId="26B363F5" w14:textId="77777777" w:rsidR="00814D7F" w:rsidRPr="00814D7F" w:rsidRDefault="00814D7F" w:rsidP="00814D7F">
            <w:pPr>
              <w:spacing w:after="160"/>
              <w:rPr>
                <w:lang w:val="en-CA"/>
              </w:rPr>
            </w:pPr>
          </w:p>
        </w:tc>
      </w:tr>
    </w:tbl>
    <w:p w14:paraId="04847D6A" w14:textId="77777777" w:rsidR="00814D7F" w:rsidRPr="00814D7F" w:rsidRDefault="00814D7F" w:rsidP="00814D7F">
      <w:pPr>
        <w:jc w:val="left"/>
      </w:pPr>
    </w:p>
    <w:p w14:paraId="549F9D16" w14:textId="556F5DB3" w:rsidR="00814D7F" w:rsidRPr="00814D7F" w:rsidRDefault="00814D7F" w:rsidP="00027DBC">
      <w:pPr>
        <w:spacing w:line="278" w:lineRule="auto"/>
        <w:jc w:val="left"/>
      </w:pPr>
      <w:r w:rsidRPr="00814D7F">
        <w:br w:type="page"/>
      </w:r>
      <w:r w:rsidRPr="00814D7F">
        <w:lastRenderedPageBreak/>
        <w:t>Appendix 3.2.2</w:t>
      </w:r>
      <w:r w:rsidR="00307CBD">
        <w:t>.</w:t>
      </w:r>
      <w:r w:rsidRPr="00814D7F">
        <w:t xml:space="preserve"> Black huckleberry jitter plot of berry abundance in sites with and without logging (1=false/2=true)</w:t>
      </w:r>
      <w:r w:rsidRPr="00814D7F">
        <w:rPr>
          <w:vertAlign w:val="superscript"/>
        </w:rPr>
        <w:footnoteReference w:id="18"/>
      </w:r>
      <w:r w:rsidRPr="00814D7F">
        <w:t xml:space="preserve"> in each biogeoclimatic zone (ESSF, ICH, SBS).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814D7F" w:rsidRPr="00814D7F" w14:paraId="26A03F2A" w14:textId="77777777" w:rsidTr="0029798A">
        <w:tc>
          <w:tcPr>
            <w:tcW w:w="5040" w:type="dxa"/>
          </w:tcPr>
          <w:p w14:paraId="408715C4" w14:textId="59F0806A" w:rsidR="00814D7F" w:rsidRPr="00814D7F" w:rsidRDefault="00307CBD" w:rsidP="00814D7F">
            <w:pPr>
              <w:spacing w:after="160"/>
              <w:jc w:val="left"/>
              <w:rPr>
                <w:lang w:val="en-CA"/>
              </w:rPr>
            </w:pPr>
            <w:r w:rsidRPr="00814D7F">
              <w:t xml:space="preserve">3.2.2 </w:t>
            </w:r>
            <w:r w:rsidR="00814D7F" w:rsidRPr="00814D7F">
              <w:rPr>
                <w:lang w:val="en-CA"/>
              </w:rPr>
              <w:t>A</w:t>
            </w:r>
            <w:r>
              <w:rPr>
                <w:lang w:val="en-CA"/>
              </w:rPr>
              <w:t>.</w:t>
            </w:r>
            <w:r w:rsidR="00814D7F" w:rsidRPr="00814D7F">
              <w:rPr>
                <w:lang w:val="en-CA"/>
              </w:rPr>
              <w:t xml:space="preserve"> ESSF</w:t>
            </w:r>
          </w:p>
          <w:p w14:paraId="195AE369" w14:textId="77777777" w:rsidR="00814D7F" w:rsidRPr="00814D7F" w:rsidRDefault="00814D7F" w:rsidP="00814D7F">
            <w:pPr>
              <w:spacing w:after="160"/>
              <w:jc w:val="left"/>
              <w:rPr>
                <w:lang w:val="en-CA"/>
              </w:rPr>
            </w:pPr>
            <w:r w:rsidRPr="00814D7F">
              <w:rPr>
                <w:noProof/>
              </w:rPr>
              <w:drawing>
                <wp:inline distT="0" distB="0" distL="0" distR="0" wp14:anchorId="5713065D" wp14:editId="0FE7F408">
                  <wp:extent cx="2926080" cy="2926080"/>
                  <wp:effectExtent l="0" t="0" r="7620" b="7620"/>
                  <wp:docPr id="8328522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5040" w:type="dxa"/>
          </w:tcPr>
          <w:p w14:paraId="4ED2F980" w14:textId="700667FE" w:rsidR="00814D7F" w:rsidRPr="00814D7F" w:rsidRDefault="00307CBD" w:rsidP="00814D7F">
            <w:pPr>
              <w:spacing w:after="160"/>
              <w:rPr>
                <w:lang w:val="en-CA"/>
              </w:rPr>
            </w:pPr>
            <w:r w:rsidRPr="00814D7F">
              <w:t xml:space="preserve">3.2.2 </w:t>
            </w:r>
            <w:r w:rsidR="00814D7F" w:rsidRPr="00814D7F">
              <w:rPr>
                <w:lang w:val="en-CA"/>
              </w:rPr>
              <w:t>B</w:t>
            </w:r>
            <w:r>
              <w:rPr>
                <w:lang w:val="en-CA"/>
              </w:rPr>
              <w:t>.</w:t>
            </w:r>
            <w:r w:rsidR="00814D7F" w:rsidRPr="00814D7F">
              <w:rPr>
                <w:lang w:val="en-CA"/>
              </w:rPr>
              <w:t xml:space="preserve"> ICH</w:t>
            </w:r>
          </w:p>
          <w:p w14:paraId="0EBA92D9" w14:textId="77777777" w:rsidR="00814D7F" w:rsidRPr="00814D7F" w:rsidRDefault="00814D7F" w:rsidP="00814D7F">
            <w:pPr>
              <w:spacing w:after="160"/>
              <w:rPr>
                <w:lang w:val="en-CA"/>
              </w:rPr>
            </w:pPr>
            <w:r w:rsidRPr="00814D7F">
              <w:rPr>
                <w:noProof/>
              </w:rPr>
              <w:drawing>
                <wp:inline distT="0" distB="0" distL="0" distR="0" wp14:anchorId="50898D01" wp14:editId="47F33EBF">
                  <wp:extent cx="2926080" cy="2926080"/>
                  <wp:effectExtent l="0" t="0" r="7620" b="7620"/>
                  <wp:docPr id="15293612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r w:rsidR="00814D7F" w:rsidRPr="00814D7F" w14:paraId="1BB416B4" w14:textId="77777777" w:rsidTr="0029798A">
        <w:tc>
          <w:tcPr>
            <w:tcW w:w="5040" w:type="dxa"/>
          </w:tcPr>
          <w:p w14:paraId="6CA3E7CD" w14:textId="77777777" w:rsidR="00814D7F" w:rsidRPr="00814D7F" w:rsidRDefault="00814D7F" w:rsidP="00814D7F">
            <w:pPr>
              <w:spacing w:after="160"/>
              <w:rPr>
                <w:lang w:val="en-CA"/>
              </w:rPr>
            </w:pPr>
          </w:p>
        </w:tc>
        <w:tc>
          <w:tcPr>
            <w:tcW w:w="5040" w:type="dxa"/>
          </w:tcPr>
          <w:p w14:paraId="6700907E" w14:textId="77777777" w:rsidR="00814D7F" w:rsidRPr="00814D7F" w:rsidRDefault="00814D7F" w:rsidP="00814D7F">
            <w:pPr>
              <w:spacing w:after="160"/>
              <w:rPr>
                <w:lang w:val="en-CA"/>
              </w:rPr>
            </w:pPr>
          </w:p>
        </w:tc>
      </w:tr>
      <w:tr w:rsidR="00814D7F" w:rsidRPr="00814D7F" w14:paraId="07E04CA6" w14:textId="77777777" w:rsidTr="0029798A">
        <w:tc>
          <w:tcPr>
            <w:tcW w:w="5040" w:type="dxa"/>
          </w:tcPr>
          <w:p w14:paraId="7E1A777B" w14:textId="62A3417B" w:rsidR="00814D7F" w:rsidRPr="00814D7F" w:rsidRDefault="00307CBD" w:rsidP="00814D7F">
            <w:pPr>
              <w:spacing w:after="160"/>
              <w:rPr>
                <w:lang w:val="en-CA"/>
              </w:rPr>
            </w:pPr>
            <w:r w:rsidRPr="00814D7F">
              <w:t xml:space="preserve">3.2.2 </w:t>
            </w:r>
            <w:r w:rsidR="00814D7F" w:rsidRPr="00814D7F">
              <w:rPr>
                <w:lang w:val="en-CA"/>
              </w:rPr>
              <w:t>C</w:t>
            </w:r>
            <w:r>
              <w:rPr>
                <w:lang w:val="en-CA"/>
              </w:rPr>
              <w:t>.</w:t>
            </w:r>
            <w:r w:rsidR="00814D7F" w:rsidRPr="00814D7F">
              <w:rPr>
                <w:lang w:val="en-CA"/>
              </w:rPr>
              <w:t xml:space="preserve"> SBS</w:t>
            </w:r>
          </w:p>
          <w:p w14:paraId="5866AF81" w14:textId="77777777" w:rsidR="00814D7F" w:rsidRPr="00814D7F" w:rsidRDefault="00814D7F" w:rsidP="00814D7F">
            <w:pPr>
              <w:spacing w:after="160"/>
              <w:rPr>
                <w:lang w:val="en-CA"/>
              </w:rPr>
            </w:pPr>
            <w:r w:rsidRPr="00814D7F">
              <w:rPr>
                <w:noProof/>
              </w:rPr>
              <w:drawing>
                <wp:inline distT="0" distB="0" distL="0" distR="0" wp14:anchorId="59BB07FE" wp14:editId="3A29E572">
                  <wp:extent cx="2944368" cy="2944368"/>
                  <wp:effectExtent l="0" t="0" r="8890" b="8890"/>
                  <wp:docPr id="8327057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44368" cy="2944368"/>
                          </a:xfrm>
                          <a:prstGeom prst="rect">
                            <a:avLst/>
                          </a:prstGeom>
                          <a:noFill/>
                          <a:ln>
                            <a:noFill/>
                          </a:ln>
                        </pic:spPr>
                      </pic:pic>
                    </a:graphicData>
                  </a:graphic>
                </wp:inline>
              </w:drawing>
            </w:r>
          </w:p>
        </w:tc>
        <w:tc>
          <w:tcPr>
            <w:tcW w:w="5040" w:type="dxa"/>
          </w:tcPr>
          <w:p w14:paraId="7667D196" w14:textId="77777777" w:rsidR="00814D7F" w:rsidRPr="00814D7F" w:rsidRDefault="00814D7F" w:rsidP="00814D7F">
            <w:pPr>
              <w:spacing w:after="160"/>
              <w:rPr>
                <w:lang w:val="en-CA"/>
              </w:rPr>
            </w:pPr>
          </w:p>
        </w:tc>
      </w:tr>
    </w:tbl>
    <w:p w14:paraId="6AE061CB" w14:textId="77777777" w:rsidR="007210E9" w:rsidRDefault="007210E9" w:rsidP="00601DF4">
      <w:pPr>
        <w:spacing w:line="278" w:lineRule="auto"/>
        <w:jc w:val="left"/>
      </w:pPr>
    </w:p>
    <w:p w14:paraId="5B8B70A4" w14:textId="77777777" w:rsidR="007210E9" w:rsidRDefault="007210E9">
      <w:pPr>
        <w:spacing w:line="278" w:lineRule="auto"/>
        <w:jc w:val="left"/>
      </w:pPr>
      <w:r>
        <w:br w:type="page"/>
      </w:r>
    </w:p>
    <w:p w14:paraId="54380CA9" w14:textId="3D14A1AE" w:rsidR="00814D7F" w:rsidRPr="00814D7F" w:rsidRDefault="00814D7F" w:rsidP="00601DF4">
      <w:pPr>
        <w:spacing w:line="278" w:lineRule="auto"/>
        <w:jc w:val="left"/>
      </w:pPr>
      <w:r w:rsidRPr="00814D7F">
        <w:lastRenderedPageBreak/>
        <w:t>Appendix 3.2.3</w:t>
      </w:r>
      <w:r w:rsidR="00307CBD">
        <w:t>.</w:t>
      </w:r>
      <w:r w:rsidRPr="00814D7F">
        <w:t xml:space="preserve"> Black huckleberry jitter plot of berry abundance by elevation in each biogeoclimatic zone (ESSF, ICH, SBS).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0"/>
        <w:gridCol w:w="5030"/>
      </w:tblGrid>
      <w:tr w:rsidR="00814D7F" w:rsidRPr="00814D7F" w14:paraId="4031FA6F" w14:textId="77777777" w:rsidTr="0029798A">
        <w:tc>
          <w:tcPr>
            <w:tcW w:w="5050" w:type="dxa"/>
          </w:tcPr>
          <w:p w14:paraId="164C024F" w14:textId="219FDDD1" w:rsidR="00814D7F" w:rsidRPr="00814D7F" w:rsidRDefault="00307CBD" w:rsidP="00814D7F">
            <w:pPr>
              <w:spacing w:after="160"/>
              <w:jc w:val="left"/>
              <w:rPr>
                <w:lang w:val="en-CA"/>
              </w:rPr>
            </w:pPr>
            <w:r w:rsidRPr="00814D7F">
              <w:t xml:space="preserve">3.2.3 </w:t>
            </w:r>
            <w:r w:rsidR="00814D7F" w:rsidRPr="00814D7F">
              <w:rPr>
                <w:lang w:val="en-CA"/>
              </w:rPr>
              <w:t>A</w:t>
            </w:r>
            <w:r>
              <w:rPr>
                <w:lang w:val="en-CA"/>
              </w:rPr>
              <w:t>.</w:t>
            </w:r>
            <w:r w:rsidR="00814D7F" w:rsidRPr="00814D7F">
              <w:rPr>
                <w:lang w:val="en-CA"/>
              </w:rPr>
              <w:t xml:space="preserve"> ESSF</w:t>
            </w:r>
          </w:p>
          <w:p w14:paraId="7D0156AE" w14:textId="77777777" w:rsidR="00814D7F" w:rsidRPr="00814D7F" w:rsidRDefault="00814D7F" w:rsidP="00814D7F">
            <w:pPr>
              <w:spacing w:after="160"/>
              <w:jc w:val="left"/>
              <w:rPr>
                <w:lang w:val="en-CA"/>
              </w:rPr>
            </w:pPr>
            <w:r w:rsidRPr="00814D7F">
              <w:rPr>
                <w:noProof/>
              </w:rPr>
              <w:drawing>
                <wp:inline distT="0" distB="0" distL="0" distR="0" wp14:anchorId="4C89289F" wp14:editId="44E82F9B">
                  <wp:extent cx="2926080" cy="2926080"/>
                  <wp:effectExtent l="0" t="0" r="7620" b="7620"/>
                  <wp:docPr id="11533459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5030" w:type="dxa"/>
          </w:tcPr>
          <w:p w14:paraId="37674414" w14:textId="68D1628A" w:rsidR="00814D7F" w:rsidRPr="00814D7F" w:rsidRDefault="00307CBD" w:rsidP="00814D7F">
            <w:pPr>
              <w:spacing w:after="160"/>
              <w:rPr>
                <w:lang w:val="en-CA"/>
              </w:rPr>
            </w:pPr>
            <w:r w:rsidRPr="00814D7F">
              <w:t xml:space="preserve">3.2.3 </w:t>
            </w:r>
            <w:r w:rsidR="00814D7F" w:rsidRPr="00814D7F">
              <w:rPr>
                <w:lang w:val="en-CA"/>
              </w:rPr>
              <w:t>B</w:t>
            </w:r>
            <w:r>
              <w:rPr>
                <w:lang w:val="en-CA"/>
              </w:rPr>
              <w:t>.</w:t>
            </w:r>
            <w:r w:rsidR="00814D7F" w:rsidRPr="00814D7F">
              <w:rPr>
                <w:lang w:val="en-CA"/>
              </w:rPr>
              <w:t xml:space="preserve"> ICH</w:t>
            </w:r>
          </w:p>
          <w:p w14:paraId="0FAB7847" w14:textId="77777777" w:rsidR="00814D7F" w:rsidRPr="00814D7F" w:rsidRDefault="00814D7F" w:rsidP="00814D7F">
            <w:pPr>
              <w:spacing w:after="160"/>
              <w:rPr>
                <w:lang w:val="en-CA"/>
              </w:rPr>
            </w:pPr>
            <w:r w:rsidRPr="00814D7F">
              <w:rPr>
                <w:noProof/>
              </w:rPr>
              <w:drawing>
                <wp:inline distT="0" distB="0" distL="0" distR="0" wp14:anchorId="1A7730F7" wp14:editId="699E3D88">
                  <wp:extent cx="2926080" cy="2926080"/>
                  <wp:effectExtent l="0" t="0" r="7620" b="7620"/>
                  <wp:docPr id="9513018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r w:rsidR="00814D7F" w:rsidRPr="00814D7F" w14:paraId="71084D12" w14:textId="77777777" w:rsidTr="0029798A">
        <w:tc>
          <w:tcPr>
            <w:tcW w:w="5050" w:type="dxa"/>
          </w:tcPr>
          <w:p w14:paraId="7F1AC302" w14:textId="77777777" w:rsidR="00814D7F" w:rsidRPr="00814D7F" w:rsidRDefault="00814D7F" w:rsidP="00814D7F">
            <w:pPr>
              <w:spacing w:after="160"/>
              <w:rPr>
                <w:lang w:val="en-CA"/>
              </w:rPr>
            </w:pPr>
          </w:p>
        </w:tc>
        <w:tc>
          <w:tcPr>
            <w:tcW w:w="5030" w:type="dxa"/>
          </w:tcPr>
          <w:p w14:paraId="40B814F2" w14:textId="77777777" w:rsidR="00814D7F" w:rsidRPr="00814D7F" w:rsidRDefault="00814D7F" w:rsidP="00814D7F">
            <w:pPr>
              <w:spacing w:after="160"/>
              <w:rPr>
                <w:lang w:val="en-CA"/>
              </w:rPr>
            </w:pPr>
          </w:p>
        </w:tc>
      </w:tr>
      <w:tr w:rsidR="00814D7F" w:rsidRPr="00814D7F" w14:paraId="2F456634" w14:textId="77777777" w:rsidTr="0029798A">
        <w:tc>
          <w:tcPr>
            <w:tcW w:w="5050" w:type="dxa"/>
          </w:tcPr>
          <w:p w14:paraId="66819E7A" w14:textId="057B162B" w:rsidR="00814D7F" w:rsidRPr="00814D7F" w:rsidRDefault="00307CBD" w:rsidP="00814D7F">
            <w:pPr>
              <w:spacing w:after="160"/>
              <w:rPr>
                <w:lang w:val="en-CA"/>
              </w:rPr>
            </w:pPr>
            <w:r w:rsidRPr="00814D7F">
              <w:t xml:space="preserve">3.2.3 </w:t>
            </w:r>
            <w:r w:rsidR="00814D7F" w:rsidRPr="00814D7F">
              <w:rPr>
                <w:lang w:val="en-CA"/>
              </w:rPr>
              <w:t>C</w:t>
            </w:r>
            <w:r>
              <w:rPr>
                <w:lang w:val="en-CA"/>
              </w:rPr>
              <w:t>.</w:t>
            </w:r>
            <w:r w:rsidR="00814D7F" w:rsidRPr="00814D7F">
              <w:rPr>
                <w:lang w:val="en-CA"/>
              </w:rPr>
              <w:t xml:space="preserve"> SBS</w:t>
            </w:r>
          </w:p>
          <w:p w14:paraId="15A9A0BD" w14:textId="77777777" w:rsidR="00814D7F" w:rsidRPr="00814D7F" w:rsidRDefault="00814D7F" w:rsidP="00814D7F">
            <w:pPr>
              <w:spacing w:after="160"/>
              <w:rPr>
                <w:lang w:val="en-CA"/>
              </w:rPr>
            </w:pPr>
            <w:r w:rsidRPr="00814D7F">
              <w:rPr>
                <w:noProof/>
              </w:rPr>
              <w:drawing>
                <wp:inline distT="0" distB="0" distL="0" distR="0" wp14:anchorId="76AB8762" wp14:editId="6A402720">
                  <wp:extent cx="2944368" cy="2944368"/>
                  <wp:effectExtent l="0" t="0" r="8890" b="8890"/>
                  <wp:docPr id="9756575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44368" cy="2944368"/>
                          </a:xfrm>
                          <a:prstGeom prst="rect">
                            <a:avLst/>
                          </a:prstGeom>
                          <a:noFill/>
                          <a:ln>
                            <a:noFill/>
                          </a:ln>
                        </pic:spPr>
                      </pic:pic>
                    </a:graphicData>
                  </a:graphic>
                </wp:inline>
              </w:drawing>
            </w:r>
          </w:p>
        </w:tc>
        <w:tc>
          <w:tcPr>
            <w:tcW w:w="5030" w:type="dxa"/>
          </w:tcPr>
          <w:p w14:paraId="27883426" w14:textId="77777777" w:rsidR="00814D7F" w:rsidRPr="00814D7F" w:rsidRDefault="00814D7F" w:rsidP="00814D7F">
            <w:pPr>
              <w:spacing w:after="160"/>
              <w:rPr>
                <w:lang w:val="en-CA"/>
              </w:rPr>
            </w:pPr>
          </w:p>
        </w:tc>
      </w:tr>
    </w:tbl>
    <w:p w14:paraId="146EAEE9" w14:textId="77777777" w:rsidR="00814D7F" w:rsidRPr="00814D7F" w:rsidRDefault="00814D7F" w:rsidP="00814D7F"/>
    <w:p w14:paraId="2330D847" w14:textId="0F04593C" w:rsidR="00814D7F" w:rsidRPr="00814D7F" w:rsidRDefault="00814D7F" w:rsidP="00601DF4">
      <w:pPr>
        <w:spacing w:line="278" w:lineRule="auto"/>
        <w:jc w:val="left"/>
      </w:pPr>
      <w:r w:rsidRPr="00814D7F">
        <w:br w:type="page"/>
      </w:r>
      <w:r w:rsidRPr="00814D7F">
        <w:lastRenderedPageBreak/>
        <w:t xml:space="preserve">Appendix 4.1. Black huckleberry jitter plot of species cover by canopy cover on logged and unlogged sites in selected biogeoclimatic variants in the ESSF (ESSFdc1, ESSFdk1, </w:t>
      </w:r>
      <w:proofErr w:type="spellStart"/>
      <w:r w:rsidRPr="00814D7F">
        <w:t>ESSFmh</w:t>
      </w:r>
      <w:proofErr w:type="spellEnd"/>
      <w:r w:rsidRPr="00814D7F">
        <w:t xml:space="preserve">, </w:t>
      </w:r>
      <w:proofErr w:type="spellStart"/>
      <w:r w:rsidRPr="00814D7F">
        <w:t>ESSFvc</w:t>
      </w:r>
      <w:proofErr w:type="spellEnd"/>
      <w:r w:rsidRPr="00814D7F">
        <w:t>).</w:t>
      </w:r>
    </w:p>
    <w:p w14:paraId="23E5D710" w14:textId="77777777" w:rsidR="00814D7F" w:rsidRPr="00814D7F" w:rsidRDefault="00814D7F" w:rsidP="00814D7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5"/>
        <w:gridCol w:w="4965"/>
      </w:tblGrid>
      <w:tr w:rsidR="00814D7F" w:rsidRPr="00814D7F" w14:paraId="2CC4B23B" w14:textId="77777777" w:rsidTr="00683D5F">
        <w:tc>
          <w:tcPr>
            <w:tcW w:w="5115" w:type="dxa"/>
          </w:tcPr>
          <w:p w14:paraId="43784E4A" w14:textId="078C12F4" w:rsidR="00814D7F" w:rsidRPr="00814D7F" w:rsidRDefault="00307CBD" w:rsidP="00814D7F">
            <w:pPr>
              <w:spacing w:after="160"/>
              <w:jc w:val="left"/>
              <w:rPr>
                <w:lang w:val="en-CA"/>
              </w:rPr>
            </w:pPr>
            <w:r>
              <w:rPr>
                <w:lang w:val="en-CA"/>
              </w:rPr>
              <w:t xml:space="preserve">4.1 </w:t>
            </w:r>
            <w:r w:rsidR="00814D7F" w:rsidRPr="00814D7F">
              <w:rPr>
                <w:lang w:val="en-CA"/>
              </w:rPr>
              <w:t>A</w:t>
            </w:r>
            <w:r>
              <w:rPr>
                <w:lang w:val="en-CA"/>
              </w:rPr>
              <w:t>.</w:t>
            </w:r>
            <w:r w:rsidR="00814D7F" w:rsidRPr="00814D7F">
              <w:rPr>
                <w:lang w:val="en-CA"/>
              </w:rPr>
              <w:t xml:space="preserve"> ESSFdc1</w:t>
            </w:r>
          </w:p>
          <w:p w14:paraId="79603FAD" w14:textId="77777777" w:rsidR="00814D7F" w:rsidRPr="00814D7F" w:rsidRDefault="00814D7F" w:rsidP="00814D7F">
            <w:pPr>
              <w:spacing w:after="160"/>
              <w:jc w:val="left"/>
              <w:rPr>
                <w:lang w:val="en-CA"/>
              </w:rPr>
            </w:pPr>
            <w:r w:rsidRPr="00814D7F">
              <w:rPr>
                <w:noProof/>
              </w:rPr>
              <w:drawing>
                <wp:inline distT="0" distB="0" distL="0" distR="0" wp14:anchorId="1869C423" wp14:editId="77D49435">
                  <wp:extent cx="2926080" cy="2926080"/>
                  <wp:effectExtent l="0" t="0" r="7620" b="7620"/>
                  <wp:docPr id="10927268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4965" w:type="dxa"/>
          </w:tcPr>
          <w:p w14:paraId="7C77C508" w14:textId="4F5A2F19" w:rsidR="00814D7F" w:rsidRPr="00814D7F" w:rsidRDefault="00307CBD" w:rsidP="00814D7F">
            <w:pPr>
              <w:spacing w:after="160"/>
              <w:rPr>
                <w:lang w:val="en-CA"/>
              </w:rPr>
            </w:pPr>
            <w:r>
              <w:rPr>
                <w:lang w:val="en-CA"/>
              </w:rPr>
              <w:t xml:space="preserve">4.1 </w:t>
            </w:r>
            <w:r w:rsidR="00814D7F" w:rsidRPr="00814D7F">
              <w:rPr>
                <w:lang w:val="en-CA"/>
              </w:rPr>
              <w:t>B</w:t>
            </w:r>
            <w:r>
              <w:rPr>
                <w:lang w:val="en-CA"/>
              </w:rPr>
              <w:t>.</w:t>
            </w:r>
            <w:r w:rsidR="00814D7F" w:rsidRPr="00814D7F">
              <w:rPr>
                <w:lang w:val="en-CA"/>
              </w:rPr>
              <w:t xml:space="preserve"> ESSFdk1</w:t>
            </w:r>
          </w:p>
          <w:p w14:paraId="19CEC768" w14:textId="77777777" w:rsidR="00814D7F" w:rsidRPr="00814D7F" w:rsidRDefault="00814D7F" w:rsidP="00814D7F">
            <w:pPr>
              <w:spacing w:after="160"/>
              <w:rPr>
                <w:lang w:val="en-CA"/>
              </w:rPr>
            </w:pPr>
            <w:r w:rsidRPr="00814D7F">
              <w:rPr>
                <w:noProof/>
              </w:rPr>
              <w:drawing>
                <wp:inline distT="0" distB="0" distL="0" distR="0" wp14:anchorId="19E77915" wp14:editId="7E755F43">
                  <wp:extent cx="2926080" cy="2926080"/>
                  <wp:effectExtent l="0" t="0" r="7620" b="7620"/>
                  <wp:docPr id="9315152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r w:rsidR="00814D7F" w:rsidRPr="00814D7F" w14:paraId="323160A0" w14:textId="77777777" w:rsidTr="00683D5F">
        <w:tc>
          <w:tcPr>
            <w:tcW w:w="5115" w:type="dxa"/>
          </w:tcPr>
          <w:p w14:paraId="79086A2D" w14:textId="77777777" w:rsidR="00814D7F" w:rsidRPr="00814D7F" w:rsidRDefault="00814D7F" w:rsidP="00814D7F">
            <w:pPr>
              <w:spacing w:after="160"/>
              <w:rPr>
                <w:lang w:val="en-CA"/>
              </w:rPr>
            </w:pPr>
          </w:p>
        </w:tc>
        <w:tc>
          <w:tcPr>
            <w:tcW w:w="4965" w:type="dxa"/>
          </w:tcPr>
          <w:p w14:paraId="52DE38AF" w14:textId="77777777" w:rsidR="00814D7F" w:rsidRPr="00814D7F" w:rsidRDefault="00814D7F" w:rsidP="00814D7F">
            <w:pPr>
              <w:spacing w:after="160"/>
              <w:rPr>
                <w:lang w:val="en-CA"/>
              </w:rPr>
            </w:pPr>
          </w:p>
        </w:tc>
      </w:tr>
      <w:tr w:rsidR="00814D7F" w:rsidRPr="00814D7F" w14:paraId="52849B9C" w14:textId="77777777" w:rsidTr="00683D5F">
        <w:tc>
          <w:tcPr>
            <w:tcW w:w="5115" w:type="dxa"/>
          </w:tcPr>
          <w:p w14:paraId="2B54A5CE" w14:textId="7327A740" w:rsidR="00814D7F" w:rsidRPr="00814D7F" w:rsidRDefault="00307CBD" w:rsidP="00814D7F">
            <w:pPr>
              <w:spacing w:after="160"/>
              <w:rPr>
                <w:lang w:val="en-CA"/>
              </w:rPr>
            </w:pPr>
            <w:r>
              <w:rPr>
                <w:lang w:val="en-CA"/>
              </w:rPr>
              <w:t xml:space="preserve">4.1 </w:t>
            </w:r>
            <w:r w:rsidR="00814D7F" w:rsidRPr="00814D7F">
              <w:rPr>
                <w:lang w:val="en-CA"/>
              </w:rPr>
              <w:t>C</w:t>
            </w:r>
            <w:r>
              <w:rPr>
                <w:lang w:val="en-CA"/>
              </w:rPr>
              <w:t>.</w:t>
            </w:r>
            <w:r w:rsidR="00814D7F" w:rsidRPr="00814D7F">
              <w:rPr>
                <w:lang w:val="en-CA"/>
              </w:rPr>
              <w:t xml:space="preserve"> ESSFmh</w:t>
            </w:r>
          </w:p>
          <w:p w14:paraId="696994D8" w14:textId="77777777" w:rsidR="00814D7F" w:rsidRPr="00814D7F" w:rsidRDefault="00814D7F" w:rsidP="00814D7F">
            <w:pPr>
              <w:spacing w:after="160"/>
              <w:rPr>
                <w:lang w:val="en-CA"/>
              </w:rPr>
            </w:pPr>
            <w:r w:rsidRPr="00814D7F">
              <w:rPr>
                <w:noProof/>
              </w:rPr>
              <w:drawing>
                <wp:inline distT="0" distB="0" distL="0" distR="0" wp14:anchorId="5062E235" wp14:editId="3146B3A9">
                  <wp:extent cx="2926080" cy="2926080"/>
                  <wp:effectExtent l="0" t="0" r="7620" b="7620"/>
                  <wp:docPr id="15059546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4965" w:type="dxa"/>
          </w:tcPr>
          <w:p w14:paraId="1280077A" w14:textId="355A7401" w:rsidR="00814D7F" w:rsidRPr="00814D7F" w:rsidRDefault="00307CBD" w:rsidP="00814D7F">
            <w:pPr>
              <w:spacing w:after="160"/>
              <w:rPr>
                <w:lang w:val="en-CA"/>
              </w:rPr>
            </w:pPr>
            <w:r>
              <w:rPr>
                <w:lang w:val="en-CA"/>
              </w:rPr>
              <w:t xml:space="preserve">4.1 </w:t>
            </w:r>
            <w:r w:rsidR="00814D7F" w:rsidRPr="00814D7F">
              <w:rPr>
                <w:lang w:val="en-CA"/>
              </w:rPr>
              <w:t>D</w:t>
            </w:r>
            <w:r>
              <w:rPr>
                <w:lang w:val="en-CA"/>
              </w:rPr>
              <w:t>.</w:t>
            </w:r>
            <w:r w:rsidR="00814D7F" w:rsidRPr="00814D7F">
              <w:rPr>
                <w:lang w:val="en-CA"/>
              </w:rPr>
              <w:t xml:space="preserve"> ESSFvc</w:t>
            </w:r>
          </w:p>
          <w:p w14:paraId="54AB811A" w14:textId="77777777" w:rsidR="00814D7F" w:rsidRPr="00814D7F" w:rsidRDefault="00814D7F" w:rsidP="00814D7F">
            <w:pPr>
              <w:spacing w:after="160"/>
              <w:rPr>
                <w:lang w:val="en-CA"/>
              </w:rPr>
            </w:pPr>
            <w:r w:rsidRPr="00814D7F">
              <w:rPr>
                <w:noProof/>
              </w:rPr>
              <w:drawing>
                <wp:inline distT="0" distB="0" distL="0" distR="0" wp14:anchorId="4496B762" wp14:editId="00671E5C">
                  <wp:extent cx="2926080" cy="2926080"/>
                  <wp:effectExtent l="0" t="0" r="7620" b="7620"/>
                  <wp:docPr id="4231074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bl>
    <w:p w14:paraId="2E526E2D" w14:textId="4560C0D1" w:rsidR="00814D7F" w:rsidRPr="00814D7F" w:rsidRDefault="00814D7F" w:rsidP="00601DF4">
      <w:pPr>
        <w:spacing w:line="278" w:lineRule="auto"/>
        <w:jc w:val="left"/>
      </w:pPr>
      <w:r w:rsidRPr="00814D7F">
        <w:br w:type="page"/>
      </w:r>
      <w:r w:rsidRPr="00814D7F">
        <w:lastRenderedPageBreak/>
        <w:t>Appendix 4.2. Black huckleberry jitter plot of berry abundance by canopy cover on logged and unlogged sites in selected biogeoclimatic variants in the ESSF (ESSFdc1, ESSFdk1, ESSFmh, ESSFvc). Note scale for x and y axes differ in the various subzone variants.</w:t>
      </w:r>
    </w:p>
    <w:p w14:paraId="2B597F34" w14:textId="77777777" w:rsidR="00814D7F" w:rsidRPr="00814D7F" w:rsidRDefault="00814D7F" w:rsidP="00814D7F">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814D7F" w:rsidRPr="00814D7F" w14:paraId="086B9228" w14:textId="77777777" w:rsidTr="0010038A">
        <w:tc>
          <w:tcPr>
            <w:tcW w:w="5395" w:type="dxa"/>
          </w:tcPr>
          <w:p w14:paraId="2371B2FA" w14:textId="0FF3D5D2" w:rsidR="00814D7F" w:rsidRPr="00814D7F" w:rsidRDefault="00307CBD" w:rsidP="00814D7F">
            <w:pPr>
              <w:spacing w:after="160"/>
              <w:jc w:val="left"/>
              <w:rPr>
                <w:lang w:val="en-CA"/>
              </w:rPr>
            </w:pPr>
            <w:r w:rsidRPr="00814D7F">
              <w:t>4.2</w:t>
            </w:r>
            <w:r>
              <w:t xml:space="preserve"> </w:t>
            </w:r>
            <w:r w:rsidR="00814D7F" w:rsidRPr="00814D7F">
              <w:rPr>
                <w:lang w:val="en-CA"/>
              </w:rPr>
              <w:t>A</w:t>
            </w:r>
            <w:r>
              <w:rPr>
                <w:lang w:val="en-CA"/>
              </w:rPr>
              <w:t>.</w:t>
            </w:r>
            <w:r w:rsidR="00814D7F" w:rsidRPr="00814D7F">
              <w:rPr>
                <w:lang w:val="en-CA"/>
              </w:rPr>
              <w:t xml:space="preserve"> ESSFdc1</w:t>
            </w:r>
          </w:p>
          <w:p w14:paraId="5BEBE66D" w14:textId="77777777" w:rsidR="00814D7F" w:rsidRPr="00814D7F" w:rsidRDefault="00814D7F" w:rsidP="00814D7F">
            <w:pPr>
              <w:spacing w:after="160"/>
              <w:jc w:val="left"/>
              <w:rPr>
                <w:lang w:val="en-CA"/>
              </w:rPr>
            </w:pPr>
            <w:r w:rsidRPr="00814D7F">
              <w:rPr>
                <w:noProof/>
              </w:rPr>
              <w:drawing>
                <wp:inline distT="0" distB="0" distL="0" distR="0" wp14:anchorId="30F10B3A" wp14:editId="28E0932C">
                  <wp:extent cx="2926080" cy="2926080"/>
                  <wp:effectExtent l="0" t="0" r="7620" b="7620"/>
                  <wp:docPr id="15710032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5395" w:type="dxa"/>
          </w:tcPr>
          <w:p w14:paraId="03F3D9FD" w14:textId="79ACFE98" w:rsidR="00814D7F" w:rsidRPr="00814D7F" w:rsidRDefault="00307CBD" w:rsidP="00814D7F">
            <w:pPr>
              <w:spacing w:after="160"/>
              <w:rPr>
                <w:lang w:val="en-CA"/>
              </w:rPr>
            </w:pPr>
            <w:r w:rsidRPr="00814D7F">
              <w:t>4.2</w:t>
            </w:r>
            <w:r>
              <w:t xml:space="preserve"> </w:t>
            </w:r>
            <w:r w:rsidR="00814D7F" w:rsidRPr="00814D7F">
              <w:rPr>
                <w:lang w:val="en-CA"/>
              </w:rPr>
              <w:t>B</w:t>
            </w:r>
            <w:r>
              <w:rPr>
                <w:lang w:val="en-CA"/>
              </w:rPr>
              <w:t>.</w:t>
            </w:r>
            <w:r w:rsidR="00814D7F" w:rsidRPr="00814D7F">
              <w:rPr>
                <w:lang w:val="en-CA"/>
              </w:rPr>
              <w:t xml:space="preserve"> ESSFdk1</w:t>
            </w:r>
          </w:p>
          <w:p w14:paraId="3CFE7216" w14:textId="77777777" w:rsidR="00814D7F" w:rsidRPr="00814D7F" w:rsidRDefault="00814D7F" w:rsidP="00814D7F">
            <w:pPr>
              <w:spacing w:after="160"/>
              <w:rPr>
                <w:lang w:val="en-CA"/>
              </w:rPr>
            </w:pPr>
            <w:r w:rsidRPr="00814D7F">
              <w:rPr>
                <w:noProof/>
              </w:rPr>
              <w:drawing>
                <wp:inline distT="0" distB="0" distL="0" distR="0" wp14:anchorId="3A081687" wp14:editId="34E0A32C">
                  <wp:extent cx="2926080" cy="2926080"/>
                  <wp:effectExtent l="0" t="0" r="7620" b="7620"/>
                  <wp:docPr id="1887561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r w:rsidR="00814D7F" w:rsidRPr="00814D7F" w14:paraId="42B8A372" w14:textId="77777777" w:rsidTr="0010038A">
        <w:tc>
          <w:tcPr>
            <w:tcW w:w="5395" w:type="dxa"/>
          </w:tcPr>
          <w:p w14:paraId="21D2CC0B" w14:textId="15B5ED57" w:rsidR="00814D7F" w:rsidRPr="00814D7F" w:rsidRDefault="00307CBD" w:rsidP="00814D7F">
            <w:pPr>
              <w:spacing w:after="160"/>
              <w:rPr>
                <w:lang w:val="en-CA"/>
              </w:rPr>
            </w:pPr>
            <w:r w:rsidRPr="00814D7F">
              <w:t>4.2</w:t>
            </w:r>
            <w:r>
              <w:t xml:space="preserve"> </w:t>
            </w:r>
            <w:r w:rsidR="00814D7F" w:rsidRPr="00814D7F">
              <w:rPr>
                <w:lang w:val="en-CA"/>
              </w:rPr>
              <w:t>C</w:t>
            </w:r>
            <w:r>
              <w:rPr>
                <w:lang w:val="en-CA"/>
              </w:rPr>
              <w:t>.</w:t>
            </w:r>
            <w:r w:rsidR="00814D7F" w:rsidRPr="00814D7F">
              <w:rPr>
                <w:lang w:val="en-CA"/>
              </w:rPr>
              <w:t xml:space="preserve"> ESSFmh</w:t>
            </w:r>
          </w:p>
          <w:p w14:paraId="2EEA8EB9" w14:textId="77777777" w:rsidR="00814D7F" w:rsidRPr="00814D7F" w:rsidRDefault="00814D7F" w:rsidP="00814D7F">
            <w:pPr>
              <w:spacing w:after="160"/>
              <w:rPr>
                <w:lang w:val="en-CA"/>
              </w:rPr>
            </w:pPr>
            <w:r w:rsidRPr="00814D7F">
              <w:rPr>
                <w:noProof/>
              </w:rPr>
              <w:drawing>
                <wp:inline distT="0" distB="0" distL="0" distR="0" wp14:anchorId="4F7D93E6" wp14:editId="4A7ABDB3">
                  <wp:extent cx="2926080" cy="2926080"/>
                  <wp:effectExtent l="0" t="0" r="7620" b="7620"/>
                  <wp:docPr id="11481185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5395" w:type="dxa"/>
          </w:tcPr>
          <w:p w14:paraId="7772290B" w14:textId="4495A183" w:rsidR="00814D7F" w:rsidRPr="00814D7F" w:rsidRDefault="00307CBD" w:rsidP="00814D7F">
            <w:pPr>
              <w:spacing w:after="160"/>
              <w:rPr>
                <w:lang w:val="en-CA"/>
              </w:rPr>
            </w:pPr>
            <w:r w:rsidRPr="00814D7F">
              <w:t>4.2</w:t>
            </w:r>
            <w:r>
              <w:t xml:space="preserve"> </w:t>
            </w:r>
            <w:r w:rsidR="00814D7F" w:rsidRPr="00814D7F">
              <w:rPr>
                <w:lang w:val="en-CA"/>
              </w:rPr>
              <w:t>D</w:t>
            </w:r>
            <w:r>
              <w:rPr>
                <w:lang w:val="en-CA"/>
              </w:rPr>
              <w:t>.</w:t>
            </w:r>
            <w:r w:rsidR="00814D7F" w:rsidRPr="00814D7F">
              <w:rPr>
                <w:lang w:val="en-CA"/>
              </w:rPr>
              <w:t xml:space="preserve"> ESSFvc</w:t>
            </w:r>
          </w:p>
          <w:p w14:paraId="719D8307" w14:textId="77777777" w:rsidR="00814D7F" w:rsidRPr="00814D7F" w:rsidRDefault="00814D7F" w:rsidP="00814D7F">
            <w:pPr>
              <w:spacing w:after="160"/>
              <w:rPr>
                <w:lang w:val="en-CA"/>
              </w:rPr>
            </w:pPr>
            <w:r w:rsidRPr="00814D7F">
              <w:rPr>
                <w:noProof/>
              </w:rPr>
              <w:drawing>
                <wp:inline distT="0" distB="0" distL="0" distR="0" wp14:anchorId="4BA5E10E" wp14:editId="61CC5723">
                  <wp:extent cx="2926080" cy="2926080"/>
                  <wp:effectExtent l="0" t="0" r="7620" b="7620"/>
                  <wp:docPr id="3737064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bl>
    <w:p w14:paraId="406328A7" w14:textId="77777777" w:rsidR="00814D7F" w:rsidRPr="00814D7F" w:rsidRDefault="00814D7F" w:rsidP="00814D7F"/>
    <w:p w14:paraId="371B5926" w14:textId="77777777" w:rsidR="00814D7F" w:rsidRPr="00814D7F" w:rsidRDefault="00814D7F" w:rsidP="00814D7F">
      <w:pPr>
        <w:spacing w:line="278" w:lineRule="auto"/>
        <w:jc w:val="left"/>
      </w:pPr>
      <w:r w:rsidRPr="00814D7F">
        <w:br w:type="page"/>
      </w:r>
    </w:p>
    <w:p w14:paraId="2F37CF69" w14:textId="77777777" w:rsidR="00814D7F" w:rsidRPr="00814D7F" w:rsidRDefault="00814D7F" w:rsidP="00814D7F">
      <w:pPr>
        <w:jc w:val="left"/>
      </w:pPr>
      <w:r w:rsidRPr="00814D7F">
        <w:lastRenderedPageBreak/>
        <w:t>Appendix 4.3. Black huckleberry jitter plot of berry abundance by species cover on logged and unlogged sites in selected biogeoclimatic variants in the ESSF (ESSFdc1, ESSFdk1, ESSFmh, ESSFvc).</w:t>
      </w:r>
    </w:p>
    <w:p w14:paraId="0B1CC95D" w14:textId="77777777" w:rsidR="00814D7F" w:rsidRPr="00814D7F" w:rsidRDefault="00814D7F" w:rsidP="00814D7F">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814D7F" w:rsidRPr="00814D7F" w14:paraId="4BE264D5" w14:textId="77777777" w:rsidTr="0010038A">
        <w:tc>
          <w:tcPr>
            <w:tcW w:w="5395" w:type="dxa"/>
          </w:tcPr>
          <w:p w14:paraId="6A659C92" w14:textId="20C4B060" w:rsidR="00814D7F" w:rsidRPr="00814D7F" w:rsidRDefault="00307CBD" w:rsidP="00814D7F">
            <w:pPr>
              <w:spacing w:after="160"/>
              <w:jc w:val="left"/>
              <w:rPr>
                <w:lang w:val="en-CA"/>
              </w:rPr>
            </w:pPr>
            <w:r>
              <w:rPr>
                <w:lang w:val="en-CA"/>
              </w:rPr>
              <w:t xml:space="preserve">4.3 </w:t>
            </w:r>
            <w:r w:rsidR="00814D7F" w:rsidRPr="00814D7F">
              <w:rPr>
                <w:lang w:val="en-CA"/>
              </w:rPr>
              <w:t>A</w:t>
            </w:r>
            <w:r>
              <w:rPr>
                <w:lang w:val="en-CA"/>
              </w:rPr>
              <w:t>.</w:t>
            </w:r>
            <w:r w:rsidR="00814D7F" w:rsidRPr="00814D7F">
              <w:rPr>
                <w:lang w:val="en-CA"/>
              </w:rPr>
              <w:t xml:space="preserve"> ESSFdc1</w:t>
            </w:r>
          </w:p>
          <w:p w14:paraId="5734782F" w14:textId="77777777" w:rsidR="00814D7F" w:rsidRPr="00814D7F" w:rsidRDefault="00814D7F" w:rsidP="00814D7F">
            <w:pPr>
              <w:spacing w:after="160"/>
              <w:jc w:val="left"/>
              <w:rPr>
                <w:lang w:val="en-CA"/>
              </w:rPr>
            </w:pPr>
            <w:r w:rsidRPr="00814D7F">
              <w:rPr>
                <w:noProof/>
              </w:rPr>
              <w:drawing>
                <wp:inline distT="0" distB="0" distL="0" distR="0" wp14:anchorId="63E79D21" wp14:editId="24E08E09">
                  <wp:extent cx="2926080" cy="2926080"/>
                  <wp:effectExtent l="0" t="0" r="7620" b="7620"/>
                  <wp:docPr id="16398343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5395" w:type="dxa"/>
          </w:tcPr>
          <w:p w14:paraId="12F3998A" w14:textId="35016480" w:rsidR="00814D7F" w:rsidRPr="00814D7F" w:rsidRDefault="00307CBD" w:rsidP="00814D7F">
            <w:pPr>
              <w:spacing w:after="160"/>
              <w:rPr>
                <w:lang w:val="en-CA"/>
              </w:rPr>
            </w:pPr>
            <w:r>
              <w:rPr>
                <w:lang w:val="en-CA"/>
              </w:rPr>
              <w:t xml:space="preserve">4.3 </w:t>
            </w:r>
            <w:r w:rsidR="00814D7F" w:rsidRPr="00814D7F">
              <w:rPr>
                <w:lang w:val="en-CA"/>
              </w:rPr>
              <w:t>B</w:t>
            </w:r>
            <w:r>
              <w:rPr>
                <w:lang w:val="en-CA"/>
              </w:rPr>
              <w:t>.</w:t>
            </w:r>
            <w:r w:rsidR="00814D7F" w:rsidRPr="00814D7F">
              <w:rPr>
                <w:lang w:val="en-CA"/>
              </w:rPr>
              <w:t xml:space="preserve"> ESSFdk1</w:t>
            </w:r>
          </w:p>
          <w:p w14:paraId="2655FD47" w14:textId="77777777" w:rsidR="00814D7F" w:rsidRPr="00814D7F" w:rsidRDefault="00814D7F" w:rsidP="00814D7F">
            <w:pPr>
              <w:spacing w:after="160"/>
              <w:rPr>
                <w:lang w:val="en-CA"/>
              </w:rPr>
            </w:pPr>
            <w:r w:rsidRPr="00814D7F">
              <w:rPr>
                <w:noProof/>
              </w:rPr>
              <w:drawing>
                <wp:inline distT="0" distB="0" distL="0" distR="0" wp14:anchorId="2960057B" wp14:editId="55B5A751">
                  <wp:extent cx="2926080" cy="2926080"/>
                  <wp:effectExtent l="0" t="0" r="7620" b="7620"/>
                  <wp:docPr id="9666591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r w:rsidR="00814D7F" w:rsidRPr="00814D7F" w14:paraId="7BD9AB39" w14:textId="77777777" w:rsidTr="0010038A">
        <w:tc>
          <w:tcPr>
            <w:tcW w:w="5395" w:type="dxa"/>
          </w:tcPr>
          <w:p w14:paraId="474329A1" w14:textId="69D11F0A" w:rsidR="00814D7F" w:rsidRPr="00814D7F" w:rsidRDefault="00307CBD" w:rsidP="00814D7F">
            <w:pPr>
              <w:spacing w:after="160"/>
              <w:rPr>
                <w:lang w:val="en-CA"/>
              </w:rPr>
            </w:pPr>
            <w:r>
              <w:rPr>
                <w:lang w:val="en-CA"/>
              </w:rPr>
              <w:t xml:space="preserve">4.3 </w:t>
            </w:r>
            <w:r w:rsidR="00814D7F" w:rsidRPr="00814D7F">
              <w:rPr>
                <w:lang w:val="en-CA"/>
              </w:rPr>
              <w:t>C</w:t>
            </w:r>
            <w:r>
              <w:rPr>
                <w:lang w:val="en-CA"/>
              </w:rPr>
              <w:t>.</w:t>
            </w:r>
            <w:r w:rsidR="00814D7F" w:rsidRPr="00814D7F">
              <w:rPr>
                <w:lang w:val="en-CA"/>
              </w:rPr>
              <w:t xml:space="preserve"> ESSFmh</w:t>
            </w:r>
          </w:p>
          <w:p w14:paraId="76A0CEB1" w14:textId="77777777" w:rsidR="00814D7F" w:rsidRPr="00814D7F" w:rsidRDefault="00814D7F" w:rsidP="00814D7F">
            <w:pPr>
              <w:spacing w:after="160"/>
              <w:rPr>
                <w:lang w:val="en-CA"/>
              </w:rPr>
            </w:pPr>
            <w:r w:rsidRPr="00814D7F">
              <w:rPr>
                <w:noProof/>
              </w:rPr>
              <w:drawing>
                <wp:inline distT="0" distB="0" distL="0" distR="0" wp14:anchorId="31A564FF" wp14:editId="37CCC7AB">
                  <wp:extent cx="2926080" cy="2926080"/>
                  <wp:effectExtent l="0" t="0" r="7620" b="7620"/>
                  <wp:docPr id="1686756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c>
          <w:tcPr>
            <w:tcW w:w="5395" w:type="dxa"/>
          </w:tcPr>
          <w:p w14:paraId="122647E7" w14:textId="08085812" w:rsidR="00814D7F" w:rsidRPr="00814D7F" w:rsidRDefault="00307CBD" w:rsidP="00814D7F">
            <w:pPr>
              <w:spacing w:after="160"/>
              <w:rPr>
                <w:lang w:val="en-CA"/>
              </w:rPr>
            </w:pPr>
            <w:r>
              <w:rPr>
                <w:lang w:val="en-CA"/>
              </w:rPr>
              <w:t xml:space="preserve">4.3 </w:t>
            </w:r>
            <w:r w:rsidR="00814D7F" w:rsidRPr="00814D7F">
              <w:rPr>
                <w:lang w:val="en-CA"/>
              </w:rPr>
              <w:t>D</w:t>
            </w:r>
            <w:r>
              <w:rPr>
                <w:lang w:val="en-CA"/>
              </w:rPr>
              <w:t>.</w:t>
            </w:r>
            <w:r w:rsidR="00814D7F" w:rsidRPr="00814D7F">
              <w:rPr>
                <w:lang w:val="en-CA"/>
              </w:rPr>
              <w:t xml:space="preserve"> ESSFvc</w:t>
            </w:r>
          </w:p>
          <w:p w14:paraId="61A11619" w14:textId="77777777" w:rsidR="00814D7F" w:rsidRPr="00814D7F" w:rsidRDefault="00814D7F" w:rsidP="00814D7F">
            <w:pPr>
              <w:spacing w:after="160"/>
              <w:rPr>
                <w:lang w:val="en-CA"/>
              </w:rPr>
            </w:pPr>
            <w:r w:rsidRPr="00814D7F">
              <w:rPr>
                <w:noProof/>
              </w:rPr>
              <w:drawing>
                <wp:inline distT="0" distB="0" distL="0" distR="0" wp14:anchorId="404E89ED" wp14:editId="4614BE97">
                  <wp:extent cx="2926080" cy="2926080"/>
                  <wp:effectExtent l="0" t="0" r="7620" b="7620"/>
                  <wp:docPr id="5127146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tc>
      </w:tr>
    </w:tbl>
    <w:p w14:paraId="688AAA5B" w14:textId="77777777" w:rsidR="00814D7F" w:rsidRPr="00814D7F" w:rsidRDefault="00814D7F" w:rsidP="00814D7F">
      <w:pPr>
        <w:spacing w:line="278" w:lineRule="auto"/>
        <w:jc w:val="left"/>
        <w:rPr>
          <w:rFonts w:cs="Calibri"/>
        </w:rPr>
      </w:pPr>
    </w:p>
    <w:sectPr w:rsidR="00814D7F" w:rsidRPr="00814D7F" w:rsidSect="00165287">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kaien, Cora WLRS:EX" w:date="2025-05-09T09:32:00Z" w:initials="CS">
    <w:p w14:paraId="1E27B172" w14:textId="77777777" w:rsidR="00CF4B28" w:rsidRDefault="00CF4B28" w:rsidP="00CF4B28">
      <w:pPr>
        <w:pStyle w:val="CommentText"/>
        <w:jc w:val="left"/>
      </w:pPr>
      <w:r>
        <w:rPr>
          <w:rStyle w:val="CommentReference"/>
        </w:rPr>
        <w:annotationRef/>
      </w:r>
      <w:r>
        <w:t>Should we add a brief summary of the most important recommendations each made? And then decipher how we are adding to these with our data?</w:t>
      </w:r>
    </w:p>
  </w:comment>
  <w:comment w:id="4" w:author="Skaien, Cora WLRS:EX" w:date="2025-05-09T08:26:00Z" w:initials="CS">
    <w:p w14:paraId="01270E27" w14:textId="0BA4A813" w:rsidR="00CD6798" w:rsidRDefault="00CD6798" w:rsidP="00CD6798">
      <w:pPr>
        <w:pStyle w:val="CommentText"/>
        <w:jc w:val="left"/>
      </w:pPr>
      <w:r>
        <w:rPr>
          <w:rStyle w:val="CommentReference"/>
        </w:rPr>
        <w:annotationRef/>
      </w:r>
      <w:r>
        <w:t>This paper is for huckleberry - should this reference huckleberry here?</w:t>
      </w:r>
    </w:p>
  </w:comment>
  <w:comment w:id="5" w:author="Skaien, Cora WLRS:EX" w:date="2025-05-09T08:25:00Z" w:initials="CS">
    <w:p w14:paraId="733B1FAA" w14:textId="1604F256" w:rsidR="00CD6798" w:rsidRDefault="00CD6798" w:rsidP="00CD6798">
      <w:pPr>
        <w:pStyle w:val="CommentText"/>
        <w:jc w:val="left"/>
      </w:pPr>
      <w:r>
        <w:rPr>
          <w:rStyle w:val="CommentReference"/>
        </w:rPr>
        <w:annotationRef/>
      </w:r>
      <w:r>
        <w:t>Should we provide a short definition in the subscript?</w:t>
      </w:r>
    </w:p>
  </w:comment>
  <w:comment w:id="6" w:author="Skaien, Cora WLRS:EX" w:date="2025-05-09T08:25:00Z" w:initials="CS">
    <w:p w14:paraId="7C1E588B" w14:textId="77777777" w:rsidR="00CD6798" w:rsidRDefault="00CD6798" w:rsidP="00CD6798">
      <w:pPr>
        <w:pStyle w:val="CommentText"/>
        <w:jc w:val="left"/>
      </w:pPr>
      <w:r>
        <w:rPr>
          <w:rStyle w:val="CommentReference"/>
        </w:rPr>
        <w:annotationRef/>
      </w:r>
      <w:r>
        <w:t>This paper is for huckleberry - should this reference huckleberry here?</w:t>
      </w:r>
    </w:p>
  </w:comment>
  <w:comment w:id="7" w:author="Skaien, Cora WLRS:EX" w:date="2025-05-09T08:26:00Z" w:initials="CS">
    <w:p w14:paraId="121EB562" w14:textId="77777777" w:rsidR="000B44F8" w:rsidRDefault="000B44F8" w:rsidP="000B44F8">
      <w:pPr>
        <w:pStyle w:val="CommentText"/>
        <w:jc w:val="left"/>
      </w:pPr>
      <w:r>
        <w:rPr>
          <w:rStyle w:val="CommentReference"/>
        </w:rPr>
        <w:annotationRef/>
      </w:r>
      <w:r>
        <w:t>This paper is for huckleberry - should this reference huckleberry here?</w:t>
      </w:r>
    </w:p>
  </w:comment>
  <w:comment w:id="8" w:author="Skaien, Cora WLRS:EX" w:date="2025-05-09T08:31:00Z" w:initials="CS">
    <w:p w14:paraId="676BC53B" w14:textId="77777777" w:rsidR="006303AE" w:rsidRDefault="006303AE" w:rsidP="006303AE">
      <w:pPr>
        <w:pStyle w:val="CommentText"/>
        <w:jc w:val="left"/>
      </w:pPr>
      <w:r>
        <w:rPr>
          <w:rStyle w:val="CommentReference"/>
        </w:rPr>
        <w:annotationRef/>
      </w:r>
      <w:r>
        <w:t xml:space="preserve">Should these be closer? </w:t>
      </w:r>
    </w:p>
  </w:comment>
  <w:comment w:id="9" w:author="Skaien, Cora WLRS:EX" w:date="2025-05-09T08:31:00Z" w:initials="CS">
    <w:p w14:paraId="3946FC30" w14:textId="77777777" w:rsidR="006303AE" w:rsidRDefault="006303AE" w:rsidP="006303AE">
      <w:pPr>
        <w:pStyle w:val="CommentText"/>
        <w:jc w:val="left"/>
      </w:pPr>
      <w:r>
        <w:rPr>
          <w:rStyle w:val="CommentReference"/>
        </w:rPr>
        <w:annotationRef/>
      </w:r>
      <w:r>
        <w:t>Ie presented here prior to results?</w:t>
      </w:r>
    </w:p>
  </w:comment>
  <w:comment w:id="10" w:author="Skaien, Cora WLRS:EX" w:date="2025-05-09T09:09:00Z" w:initials="CS">
    <w:p w14:paraId="389DE2E1" w14:textId="77777777" w:rsidR="00240AED" w:rsidRDefault="00240AED" w:rsidP="00240AED">
      <w:pPr>
        <w:pStyle w:val="CommentText"/>
        <w:jc w:val="left"/>
      </w:pPr>
      <w:r>
        <w:rPr>
          <w:rStyle w:val="CommentReference"/>
        </w:rPr>
        <w:annotationRef/>
      </w:r>
      <w:r>
        <w:t>I still have not found these tables in this document - add to document since integral to understanding?</w:t>
      </w:r>
    </w:p>
  </w:comment>
  <w:comment w:id="11" w:author="Skaien, Cora WLRS:EX" w:date="2025-05-09T08:27:00Z" w:initials="CS">
    <w:p w14:paraId="05B22671" w14:textId="65A93F49" w:rsidR="00EC523C" w:rsidRDefault="00EC523C" w:rsidP="00EC523C">
      <w:pPr>
        <w:pStyle w:val="CommentText"/>
        <w:jc w:val="left"/>
      </w:pPr>
      <w:r>
        <w:rPr>
          <w:rStyle w:val="CommentReference"/>
        </w:rPr>
        <w:annotationRef/>
      </w:r>
      <w:r>
        <w:t>Should we include as appendix? Or better as an addendum for these purposes?</w:t>
      </w:r>
    </w:p>
  </w:comment>
  <w:comment w:id="12" w:author="Skaien, Cora WLRS:EX" w:date="2025-05-09T08:29:00Z" w:initials="CS">
    <w:p w14:paraId="08B8A31E" w14:textId="77777777" w:rsidR="000E5BC3" w:rsidRDefault="000E5BC3" w:rsidP="000E5BC3">
      <w:pPr>
        <w:pStyle w:val="CommentText"/>
        <w:jc w:val="left"/>
      </w:pPr>
      <w:r>
        <w:rPr>
          <w:rStyle w:val="CommentReference"/>
        </w:rPr>
        <w:annotationRef/>
      </w:r>
      <w:r>
        <w:t>This sounds more like a global summary before summarizing each BEC zone separately below since it includes other BEC zones?</w:t>
      </w:r>
    </w:p>
  </w:comment>
  <w:comment w:id="13" w:author="Skaien, Cora WLRS:EX" w:date="2025-05-09T08:30:00Z" w:initials="CS">
    <w:p w14:paraId="6443EE29" w14:textId="77777777" w:rsidR="000E5BC3" w:rsidRDefault="000E5BC3" w:rsidP="000E5BC3">
      <w:pPr>
        <w:pStyle w:val="CommentText"/>
        <w:jc w:val="left"/>
      </w:pPr>
      <w:r>
        <w:rPr>
          <w:rStyle w:val="CommentReference"/>
        </w:rPr>
        <w:annotationRef/>
      </w:r>
      <w:r>
        <w:t>Same as sloped sites in previous summary for ESSF?</w:t>
      </w:r>
    </w:p>
  </w:comment>
  <w:comment w:id="14" w:author="Skaien, Cora WLRS:EX" w:date="2025-05-09T08:30:00Z" w:initials="CS">
    <w:p w14:paraId="24F6D7A9" w14:textId="77777777" w:rsidR="000E5BC3" w:rsidRDefault="000E5BC3" w:rsidP="000E5BC3">
      <w:pPr>
        <w:pStyle w:val="CommentText"/>
        <w:jc w:val="left"/>
      </w:pPr>
      <w:r>
        <w:rPr>
          <w:rStyle w:val="CommentReference"/>
        </w:rPr>
        <w:annotationRef/>
      </w:r>
      <w:r>
        <w:t>Do we have a specific elevation here like we did for ESSF?</w:t>
      </w:r>
    </w:p>
  </w:comment>
  <w:comment w:id="20" w:author="Skaien, Cora WLRS:EX" w:date="2025-05-09T08:32:00Z" w:initials="CS">
    <w:p w14:paraId="5F0418E1" w14:textId="77777777" w:rsidR="003529F6" w:rsidRDefault="003529F6" w:rsidP="003529F6">
      <w:pPr>
        <w:pStyle w:val="CommentText"/>
        <w:jc w:val="left"/>
      </w:pPr>
      <w:r>
        <w:rPr>
          <w:rStyle w:val="CommentReference"/>
        </w:rPr>
        <w:annotationRef/>
      </w:r>
      <w:r>
        <w:t>As above, what constitutes “higher elevations”?</w:t>
      </w:r>
    </w:p>
  </w:comment>
  <w:comment w:id="22" w:author="Skaien, Cora WLRS:EX" w:date="2025-05-09T08:32:00Z" w:initials="CS">
    <w:p w14:paraId="79E27F2F" w14:textId="77777777" w:rsidR="000B61F7" w:rsidRDefault="000B61F7" w:rsidP="000B61F7">
      <w:pPr>
        <w:pStyle w:val="CommentText"/>
        <w:jc w:val="left"/>
      </w:pPr>
      <w:r>
        <w:rPr>
          <w:rStyle w:val="CommentReference"/>
        </w:rPr>
        <w:annotationRef/>
      </w:r>
      <w:r>
        <w:t>Moister?</w:t>
      </w:r>
    </w:p>
  </w:comment>
  <w:comment w:id="27" w:author="Skaien, Cora WLRS:EX" w:date="2025-05-09T08:34:00Z" w:initials="CS">
    <w:p w14:paraId="5E80F691" w14:textId="77777777" w:rsidR="00F33BEB" w:rsidRDefault="00F33BEB" w:rsidP="00F33BEB">
      <w:pPr>
        <w:pStyle w:val="CommentText"/>
        <w:jc w:val="left"/>
      </w:pPr>
      <w:r>
        <w:rPr>
          <w:rStyle w:val="CommentReference"/>
        </w:rPr>
        <w:annotationRef/>
      </w:r>
      <w:r>
        <w:t>And SBS numbers?</w:t>
      </w:r>
    </w:p>
  </w:comment>
  <w:comment w:id="28" w:author="Skaien, Cora WLRS:EX" w:date="2025-05-09T08:35:00Z" w:initials="CS">
    <w:p w14:paraId="05DFD4BA" w14:textId="77777777" w:rsidR="00F33BEB" w:rsidRDefault="00F33BEB" w:rsidP="00F33BEB">
      <w:pPr>
        <w:pStyle w:val="CommentText"/>
        <w:jc w:val="left"/>
      </w:pPr>
      <w:r>
        <w:rPr>
          <w:rStyle w:val="CommentReference"/>
        </w:rPr>
        <w:annotationRef/>
      </w:r>
      <w:r>
        <w:t>Clarify: the relationship of logged sites increasing berry abundance did not differ between BEC units? Or as written, logging had no impact in any of the BEC units?</w:t>
      </w:r>
    </w:p>
  </w:comment>
  <w:comment w:id="29" w:author="Skaien, Cora WLRS:EX" w:date="2025-05-09T08:35:00Z" w:initials="CS">
    <w:p w14:paraId="572C23BA" w14:textId="77777777" w:rsidR="009D56E8" w:rsidRDefault="009D56E8" w:rsidP="009D56E8">
      <w:pPr>
        <w:pStyle w:val="CommentText"/>
        <w:jc w:val="left"/>
      </w:pPr>
      <w:r>
        <w:rPr>
          <w:rStyle w:val="CommentReference"/>
        </w:rPr>
        <w:annotationRef/>
      </w:r>
      <w:r>
        <w:t>Repeat sentence from a prior paragraph. Redundant?</w:t>
      </w:r>
    </w:p>
  </w:comment>
  <w:comment w:id="36" w:author="Skaien, Cora WLRS:EX" w:date="2025-05-09T08:37:00Z" w:initials="CS">
    <w:p w14:paraId="5C82A834" w14:textId="77777777" w:rsidR="00C94E80" w:rsidRDefault="00C94E80" w:rsidP="00C94E80">
      <w:pPr>
        <w:pStyle w:val="CommentText"/>
        <w:jc w:val="left"/>
      </w:pPr>
      <w:r>
        <w:rPr>
          <w:rStyle w:val="CommentReference"/>
        </w:rPr>
        <w:annotationRef/>
      </w:r>
      <w:r>
        <w:t>For these, do we have BEC analogues for comparison?</w:t>
      </w:r>
    </w:p>
  </w:comment>
  <w:comment w:id="39" w:author="Skaien, Cora WLRS:EX" w:date="2025-05-09T08:37:00Z" w:initials="CS">
    <w:p w14:paraId="18424FC6" w14:textId="77777777" w:rsidR="00681927" w:rsidRDefault="00681927" w:rsidP="00681927">
      <w:pPr>
        <w:pStyle w:val="CommentText"/>
        <w:jc w:val="left"/>
      </w:pPr>
      <w:r>
        <w:rPr>
          <w:rStyle w:val="CommentReference"/>
        </w:rPr>
        <w:annotationRef/>
      </w:r>
      <w:r>
        <w:t>A bit awkward… perhaps, with time since logging?</w:t>
      </w:r>
    </w:p>
  </w:comment>
  <w:comment w:id="40" w:author="Skaien, Cora WLRS:EX" w:date="2025-05-09T08:38:00Z" w:initials="CS">
    <w:p w14:paraId="490FD953" w14:textId="77777777" w:rsidR="00681927" w:rsidRDefault="00681927" w:rsidP="00681927">
      <w:pPr>
        <w:pStyle w:val="CommentText"/>
        <w:jc w:val="left"/>
      </w:pPr>
      <w:r>
        <w:rPr>
          <w:rStyle w:val="CommentReference"/>
        </w:rPr>
        <w:annotationRef/>
      </w:r>
      <w:r>
        <w:t>I find this logic confusing - first clause says hucklberry cover increases with time, then second clause says the reason is that shading negatively impacts the plant? Seems like the logic does not lead from A to B</w:t>
      </w:r>
    </w:p>
  </w:comment>
  <w:comment w:id="41" w:author="Skaien, Cora WLRS:EX" w:date="2025-05-09T08:39:00Z" w:initials="CS">
    <w:p w14:paraId="5B2A1E8A" w14:textId="77777777" w:rsidR="00C22653" w:rsidRDefault="00C22653" w:rsidP="00C22653">
      <w:pPr>
        <w:pStyle w:val="CommentText"/>
        <w:jc w:val="left"/>
      </w:pPr>
      <w:r>
        <w:rPr>
          <w:rStyle w:val="CommentReference"/>
        </w:rPr>
        <w:annotationRef/>
      </w:r>
      <w:r>
        <w:t>Suggested formatting change to keep format consistent</w:t>
      </w:r>
    </w:p>
  </w:comment>
  <w:comment w:id="52" w:author="Skaien, Cora WLRS:EX" w:date="2025-05-09T08:40:00Z" w:initials="CS">
    <w:p w14:paraId="37D9D604" w14:textId="77777777" w:rsidR="00FD6F50" w:rsidRDefault="00FD6F50" w:rsidP="00FD6F50">
      <w:pPr>
        <w:pStyle w:val="CommentText"/>
        <w:jc w:val="left"/>
      </w:pPr>
      <w:r>
        <w:rPr>
          <w:rStyle w:val="CommentReference"/>
        </w:rPr>
        <w:annotationRef/>
      </w:r>
      <w:r>
        <w:t>Perhaps, “However,” is better here?</w:t>
      </w:r>
    </w:p>
  </w:comment>
  <w:comment w:id="80" w:author="Skaien, Cora WLRS:EX" w:date="2025-05-09T08:49:00Z" w:initials="CS">
    <w:p w14:paraId="42E68BDD" w14:textId="77777777" w:rsidR="001123F8" w:rsidRDefault="001123F8" w:rsidP="001123F8">
      <w:pPr>
        <w:pStyle w:val="CommentText"/>
        <w:jc w:val="left"/>
      </w:pPr>
      <w:r>
        <w:rPr>
          <w:rStyle w:val="CommentReference"/>
        </w:rPr>
        <w:annotationRef/>
      </w:r>
      <w:r>
        <w:t>What slope range?</w:t>
      </w:r>
    </w:p>
  </w:comment>
  <w:comment w:id="84" w:author="Skaien, Cora WLRS:EX" w:date="2025-05-09T08:49:00Z" w:initials="CS">
    <w:p w14:paraId="4194785F" w14:textId="134DF5BC" w:rsidR="001123F8" w:rsidRDefault="001123F8" w:rsidP="001123F8">
      <w:pPr>
        <w:pStyle w:val="CommentText"/>
        <w:jc w:val="left"/>
      </w:pPr>
      <w:r>
        <w:rPr>
          <w:rStyle w:val="CommentReference"/>
        </w:rPr>
        <w:annotationRef/>
      </w:r>
      <w:r>
        <w:t>Which region within BC?</w:t>
      </w:r>
    </w:p>
  </w:comment>
  <w:comment w:id="92" w:author="Skaien, Cora WLRS:EX" w:date="2025-05-09T08:51:00Z" w:initials="CS">
    <w:p w14:paraId="142B43D4" w14:textId="77777777" w:rsidR="00F97FC1" w:rsidRDefault="00F97FC1" w:rsidP="00F97FC1">
      <w:pPr>
        <w:pStyle w:val="CommentText"/>
        <w:jc w:val="left"/>
      </w:pPr>
      <w:r>
        <w:rPr>
          <w:rStyle w:val="CommentReference"/>
        </w:rPr>
        <w:annotationRef/>
      </w:r>
      <w:r>
        <w:t>Elaborate on how?</w:t>
      </w:r>
    </w:p>
  </w:comment>
  <w:comment w:id="93" w:author="Skaien, Cora WLRS:EX" w:date="2025-05-09T08:51:00Z" w:initials="CS">
    <w:p w14:paraId="4ED302D5" w14:textId="77777777" w:rsidR="000D6481" w:rsidRDefault="000D6481" w:rsidP="000D6481">
      <w:pPr>
        <w:pStyle w:val="CommentText"/>
        <w:jc w:val="left"/>
      </w:pPr>
      <w:r>
        <w:rPr>
          <w:rStyle w:val="CommentReference"/>
        </w:rPr>
        <w:annotationRef/>
      </w:r>
      <w:r>
        <w:t>(I.e., does our data indicate how? If not, perhaps use this as a topic sentence for the next paragraph that show show previous research has showed this?)</w:t>
      </w:r>
    </w:p>
  </w:comment>
  <w:comment w:id="120" w:author="Skaien, Cora WLRS:EX" w:date="2025-05-09T08:56:00Z" w:initials="CS">
    <w:p w14:paraId="098D079D" w14:textId="77777777" w:rsidR="00F3003B" w:rsidRDefault="00F3003B" w:rsidP="00F3003B">
      <w:pPr>
        <w:pStyle w:val="CommentText"/>
        <w:jc w:val="left"/>
      </w:pPr>
      <w:r>
        <w:rPr>
          <w:rStyle w:val="CommentReference"/>
        </w:rPr>
        <w:annotationRef/>
      </w:r>
      <w:r>
        <w:t>Did this study quantify higher elevations?</w:t>
      </w:r>
    </w:p>
  </w:comment>
  <w:comment w:id="121" w:author="Skaien, Cora WLRS:EX" w:date="2025-05-09T08:56:00Z" w:initials="CS">
    <w:p w14:paraId="35C3D179" w14:textId="77777777" w:rsidR="0055769F" w:rsidRDefault="0055769F" w:rsidP="0055769F">
      <w:pPr>
        <w:pStyle w:val="CommentText"/>
        <w:jc w:val="left"/>
      </w:pPr>
      <w:r>
        <w:rPr>
          <w:rStyle w:val="CommentReference"/>
        </w:rPr>
        <w:annotationRef/>
      </w:r>
      <w:r>
        <w:t>Should we add any comment on interactions with pollinators and what studies show for possible synchrony vs asynchrony on this timing?</w:t>
      </w:r>
    </w:p>
  </w:comment>
  <w:comment w:id="127" w:author="Skaien, Cora WLRS:EX" w:date="2025-05-09T08:57:00Z" w:initials="CS">
    <w:p w14:paraId="67779E35" w14:textId="77777777" w:rsidR="00CE1C70" w:rsidRDefault="00CE1C70" w:rsidP="00CE1C70">
      <w:pPr>
        <w:pStyle w:val="CommentText"/>
        <w:jc w:val="left"/>
      </w:pPr>
      <w:r>
        <w:rPr>
          <w:rStyle w:val="CommentReference"/>
        </w:rPr>
        <w:annotationRef/>
      </w:r>
      <w:r>
        <w:t>Provide a slope range</w:t>
      </w:r>
    </w:p>
  </w:comment>
  <w:comment w:id="128" w:author="Skaien, Cora WLRS:EX" w:date="2025-05-09T08:57:00Z" w:initials="CS">
    <w:p w14:paraId="5B4360C5" w14:textId="77777777" w:rsidR="00CE1C70" w:rsidRDefault="00CE1C70" w:rsidP="00CE1C70">
      <w:pPr>
        <w:pStyle w:val="CommentText"/>
        <w:jc w:val="left"/>
      </w:pPr>
      <w:r>
        <w:rPr>
          <w:rStyle w:val="CommentReference"/>
        </w:rPr>
        <w:annotationRef/>
      </w:r>
      <w:r>
        <w:t>Southerly locations within the province? Southern aspects? Or both? I think aspects?</w:t>
      </w:r>
    </w:p>
  </w:comment>
  <w:comment w:id="129" w:author="Skaien, Cora WLRS:EX" w:date="2025-05-09T08:58:00Z" w:initials="CS">
    <w:p w14:paraId="66D2A908" w14:textId="77777777" w:rsidR="00CE1C70" w:rsidRDefault="00CE1C70" w:rsidP="00CE1C70">
      <w:pPr>
        <w:pStyle w:val="CommentText"/>
        <w:jc w:val="left"/>
      </w:pPr>
      <w:r>
        <w:rPr>
          <w:rStyle w:val="CommentReference"/>
        </w:rPr>
        <w:annotationRef/>
      </w:r>
      <w:r>
        <w:t>Provide an example perhaps?</w:t>
      </w:r>
    </w:p>
  </w:comment>
  <w:comment w:id="130" w:author="Skaien, Cora WLRS:EX" w:date="2025-05-09T08:58:00Z" w:initials="CS">
    <w:p w14:paraId="18C209E2" w14:textId="77777777" w:rsidR="00CE1C70" w:rsidRDefault="00CE1C70" w:rsidP="00CE1C70">
      <w:pPr>
        <w:pStyle w:val="CommentText"/>
        <w:jc w:val="left"/>
      </w:pPr>
      <w:r>
        <w:rPr>
          <w:rStyle w:val="CommentReference"/>
        </w:rPr>
        <w:annotationRef/>
      </w:r>
      <w:r>
        <w:t>Provide a few key tips for what to be looking for?</w:t>
      </w:r>
    </w:p>
  </w:comment>
  <w:comment w:id="146" w:author="Skaien, Cora WLRS:EX" w:date="2025-05-09T08:59:00Z" w:initials="CS">
    <w:p w14:paraId="210F7429" w14:textId="77777777" w:rsidR="005076B2" w:rsidRDefault="00CE1C70" w:rsidP="005076B2">
      <w:pPr>
        <w:pStyle w:val="CommentText"/>
        <w:jc w:val="left"/>
      </w:pPr>
      <w:r>
        <w:rPr>
          <w:rStyle w:val="CommentReference"/>
        </w:rPr>
        <w:annotationRef/>
      </w:r>
      <w:r w:rsidR="005076B2">
        <w:t>Are these on the same time scale? Harvesting is a long-term multi-month to multi-year operation and weather is daily. Perhaps elaborate?</w:t>
      </w:r>
    </w:p>
  </w:comment>
  <w:comment w:id="151" w:author="Skaien, Cora WLRS:EX" w:date="2025-05-09T09:00:00Z" w:initials="CS">
    <w:p w14:paraId="5FDD9769" w14:textId="0C3038FE" w:rsidR="00E04EC5" w:rsidRDefault="00E04EC5" w:rsidP="00E04EC5">
      <w:pPr>
        <w:pStyle w:val="CommentText"/>
        <w:jc w:val="left"/>
      </w:pPr>
      <w:r>
        <w:rPr>
          <w:rStyle w:val="CommentReference"/>
        </w:rPr>
        <w:annotationRef/>
      </w:r>
      <w:r>
        <w:t>Such 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E27B172" w15:done="0"/>
  <w15:commentEx w15:paraId="01270E27" w15:done="0"/>
  <w15:commentEx w15:paraId="733B1FAA" w15:done="0"/>
  <w15:commentEx w15:paraId="7C1E588B" w15:done="0"/>
  <w15:commentEx w15:paraId="121EB562" w15:done="0"/>
  <w15:commentEx w15:paraId="676BC53B" w15:done="0"/>
  <w15:commentEx w15:paraId="3946FC30" w15:paraIdParent="676BC53B" w15:done="0"/>
  <w15:commentEx w15:paraId="389DE2E1" w15:paraIdParent="676BC53B" w15:done="0"/>
  <w15:commentEx w15:paraId="05B22671" w15:done="0"/>
  <w15:commentEx w15:paraId="08B8A31E" w15:done="0"/>
  <w15:commentEx w15:paraId="6443EE29" w15:done="0"/>
  <w15:commentEx w15:paraId="24F6D7A9" w15:done="0"/>
  <w15:commentEx w15:paraId="5F0418E1" w15:done="0"/>
  <w15:commentEx w15:paraId="79E27F2F" w15:done="0"/>
  <w15:commentEx w15:paraId="5E80F691" w15:done="0"/>
  <w15:commentEx w15:paraId="05DFD4BA" w15:done="0"/>
  <w15:commentEx w15:paraId="572C23BA" w15:done="0"/>
  <w15:commentEx w15:paraId="5C82A834" w15:done="0"/>
  <w15:commentEx w15:paraId="18424FC6" w15:done="0"/>
  <w15:commentEx w15:paraId="490FD953" w15:done="0"/>
  <w15:commentEx w15:paraId="5B2A1E8A" w15:done="0"/>
  <w15:commentEx w15:paraId="37D9D604" w15:done="0"/>
  <w15:commentEx w15:paraId="42E68BDD" w15:done="0"/>
  <w15:commentEx w15:paraId="4194785F" w15:done="0"/>
  <w15:commentEx w15:paraId="142B43D4" w15:done="0"/>
  <w15:commentEx w15:paraId="4ED302D5" w15:paraIdParent="142B43D4" w15:done="0"/>
  <w15:commentEx w15:paraId="098D079D" w15:done="0"/>
  <w15:commentEx w15:paraId="35C3D179" w15:done="0"/>
  <w15:commentEx w15:paraId="67779E35" w15:done="0"/>
  <w15:commentEx w15:paraId="5B4360C5" w15:done="0"/>
  <w15:commentEx w15:paraId="66D2A908" w15:done="0"/>
  <w15:commentEx w15:paraId="18C209E2" w15:done="0"/>
  <w15:commentEx w15:paraId="210F7429" w15:done="0"/>
  <w15:commentEx w15:paraId="5FDD97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1DF6A26" w16cex:dateUtc="2025-05-09T16:32:00Z"/>
  <w16cex:commentExtensible w16cex:durableId="441312C6" w16cex:dateUtc="2025-05-09T15:26:00Z"/>
  <w16cex:commentExtensible w16cex:durableId="759F17D5" w16cex:dateUtc="2025-05-09T15:25:00Z"/>
  <w16cex:commentExtensible w16cex:durableId="02D7BD42" w16cex:dateUtc="2025-05-09T15:25:00Z"/>
  <w16cex:commentExtensible w16cex:durableId="5051C448" w16cex:dateUtc="2025-05-09T15:26:00Z"/>
  <w16cex:commentExtensible w16cex:durableId="1D6A0B88" w16cex:dateUtc="2025-05-09T15:31:00Z"/>
  <w16cex:commentExtensible w16cex:durableId="3A4E4216" w16cex:dateUtc="2025-05-09T15:31:00Z"/>
  <w16cex:commentExtensible w16cex:durableId="1C547DF7" w16cex:dateUtc="2025-05-09T16:09:00Z"/>
  <w16cex:commentExtensible w16cex:durableId="18AC300B" w16cex:dateUtc="2025-05-09T15:27:00Z"/>
  <w16cex:commentExtensible w16cex:durableId="467591AD" w16cex:dateUtc="2025-05-09T15:29:00Z"/>
  <w16cex:commentExtensible w16cex:durableId="536B00CB" w16cex:dateUtc="2025-05-09T15:30:00Z"/>
  <w16cex:commentExtensible w16cex:durableId="5D3C1C89" w16cex:dateUtc="2025-05-09T15:30:00Z"/>
  <w16cex:commentExtensible w16cex:durableId="2CD59657" w16cex:dateUtc="2025-05-09T15:32:00Z"/>
  <w16cex:commentExtensible w16cex:durableId="2D2BD265" w16cex:dateUtc="2025-05-09T15:32:00Z"/>
  <w16cex:commentExtensible w16cex:durableId="29C80C8B" w16cex:dateUtc="2025-05-09T15:34:00Z"/>
  <w16cex:commentExtensible w16cex:durableId="12EBC941" w16cex:dateUtc="2025-05-09T15:35:00Z"/>
  <w16cex:commentExtensible w16cex:durableId="1D56AA1B" w16cex:dateUtc="2025-05-09T15:35:00Z"/>
  <w16cex:commentExtensible w16cex:durableId="1F55F82A" w16cex:dateUtc="2025-05-09T15:37:00Z"/>
  <w16cex:commentExtensible w16cex:durableId="123C51E0" w16cex:dateUtc="2025-05-09T15:37:00Z"/>
  <w16cex:commentExtensible w16cex:durableId="08E6E533" w16cex:dateUtc="2025-05-09T15:38:00Z"/>
  <w16cex:commentExtensible w16cex:durableId="53952A13" w16cex:dateUtc="2025-05-09T15:39:00Z"/>
  <w16cex:commentExtensible w16cex:durableId="695E6DBC" w16cex:dateUtc="2025-05-09T15:40:00Z"/>
  <w16cex:commentExtensible w16cex:durableId="6E779884" w16cex:dateUtc="2025-05-09T15:49:00Z"/>
  <w16cex:commentExtensible w16cex:durableId="36D54092" w16cex:dateUtc="2025-05-09T15:49:00Z"/>
  <w16cex:commentExtensible w16cex:durableId="7A0347FB" w16cex:dateUtc="2025-05-09T15:51:00Z"/>
  <w16cex:commentExtensible w16cex:durableId="3DD3A5F8" w16cex:dateUtc="2025-05-09T15:51:00Z"/>
  <w16cex:commentExtensible w16cex:durableId="5E5CCE57" w16cex:dateUtc="2025-05-09T15:56:00Z"/>
  <w16cex:commentExtensible w16cex:durableId="238EA58B" w16cex:dateUtc="2025-05-09T15:56:00Z"/>
  <w16cex:commentExtensible w16cex:durableId="30AF23FF" w16cex:dateUtc="2025-05-09T15:57:00Z"/>
  <w16cex:commentExtensible w16cex:durableId="756AC693" w16cex:dateUtc="2025-05-09T15:57:00Z"/>
  <w16cex:commentExtensible w16cex:durableId="35CB6594" w16cex:dateUtc="2025-05-09T15:58:00Z"/>
  <w16cex:commentExtensible w16cex:durableId="384BF17B" w16cex:dateUtc="2025-05-09T15:58:00Z"/>
  <w16cex:commentExtensible w16cex:durableId="7FC2ECEE" w16cex:dateUtc="2025-05-09T15:59:00Z"/>
  <w16cex:commentExtensible w16cex:durableId="60992F31" w16cex:dateUtc="2025-05-09T16: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E27B172" w16cid:durableId="71DF6A26"/>
  <w16cid:commentId w16cid:paraId="01270E27" w16cid:durableId="441312C6"/>
  <w16cid:commentId w16cid:paraId="733B1FAA" w16cid:durableId="759F17D5"/>
  <w16cid:commentId w16cid:paraId="7C1E588B" w16cid:durableId="02D7BD42"/>
  <w16cid:commentId w16cid:paraId="121EB562" w16cid:durableId="5051C448"/>
  <w16cid:commentId w16cid:paraId="676BC53B" w16cid:durableId="1D6A0B88"/>
  <w16cid:commentId w16cid:paraId="3946FC30" w16cid:durableId="3A4E4216"/>
  <w16cid:commentId w16cid:paraId="389DE2E1" w16cid:durableId="1C547DF7"/>
  <w16cid:commentId w16cid:paraId="05B22671" w16cid:durableId="18AC300B"/>
  <w16cid:commentId w16cid:paraId="08B8A31E" w16cid:durableId="467591AD"/>
  <w16cid:commentId w16cid:paraId="6443EE29" w16cid:durableId="536B00CB"/>
  <w16cid:commentId w16cid:paraId="24F6D7A9" w16cid:durableId="5D3C1C89"/>
  <w16cid:commentId w16cid:paraId="5F0418E1" w16cid:durableId="2CD59657"/>
  <w16cid:commentId w16cid:paraId="79E27F2F" w16cid:durableId="2D2BD265"/>
  <w16cid:commentId w16cid:paraId="5E80F691" w16cid:durableId="29C80C8B"/>
  <w16cid:commentId w16cid:paraId="05DFD4BA" w16cid:durableId="12EBC941"/>
  <w16cid:commentId w16cid:paraId="572C23BA" w16cid:durableId="1D56AA1B"/>
  <w16cid:commentId w16cid:paraId="5C82A834" w16cid:durableId="1F55F82A"/>
  <w16cid:commentId w16cid:paraId="18424FC6" w16cid:durableId="123C51E0"/>
  <w16cid:commentId w16cid:paraId="490FD953" w16cid:durableId="08E6E533"/>
  <w16cid:commentId w16cid:paraId="5B2A1E8A" w16cid:durableId="53952A13"/>
  <w16cid:commentId w16cid:paraId="37D9D604" w16cid:durableId="695E6DBC"/>
  <w16cid:commentId w16cid:paraId="42E68BDD" w16cid:durableId="6E779884"/>
  <w16cid:commentId w16cid:paraId="4194785F" w16cid:durableId="36D54092"/>
  <w16cid:commentId w16cid:paraId="142B43D4" w16cid:durableId="7A0347FB"/>
  <w16cid:commentId w16cid:paraId="4ED302D5" w16cid:durableId="3DD3A5F8"/>
  <w16cid:commentId w16cid:paraId="098D079D" w16cid:durableId="5E5CCE57"/>
  <w16cid:commentId w16cid:paraId="35C3D179" w16cid:durableId="238EA58B"/>
  <w16cid:commentId w16cid:paraId="67779E35" w16cid:durableId="30AF23FF"/>
  <w16cid:commentId w16cid:paraId="5B4360C5" w16cid:durableId="756AC693"/>
  <w16cid:commentId w16cid:paraId="66D2A908" w16cid:durableId="35CB6594"/>
  <w16cid:commentId w16cid:paraId="18C209E2" w16cid:durableId="384BF17B"/>
  <w16cid:commentId w16cid:paraId="210F7429" w16cid:durableId="7FC2ECEE"/>
  <w16cid:commentId w16cid:paraId="5FDD9769" w16cid:durableId="60992F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F0575C" w14:textId="77777777" w:rsidR="00B50DA7" w:rsidRDefault="00B50DA7" w:rsidP="000E5BF4">
      <w:r>
        <w:separator/>
      </w:r>
    </w:p>
  </w:endnote>
  <w:endnote w:type="continuationSeparator" w:id="0">
    <w:p w14:paraId="1CAC6721" w14:textId="77777777" w:rsidR="00B50DA7" w:rsidRDefault="00B50DA7" w:rsidP="000E5BF4">
      <w:r>
        <w:continuationSeparator/>
      </w:r>
    </w:p>
  </w:endnote>
  <w:endnote w:type="continuationNotice" w:id="1">
    <w:p w14:paraId="3821E0B7" w14:textId="77777777" w:rsidR="00B50DA7" w:rsidRDefault="00B50DA7" w:rsidP="000E5B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TXihei">
    <w:charset w:val="86"/>
    <w:family w:val="auto"/>
    <w:pitch w:val="variable"/>
    <w:sig w:usb0="00000287" w:usb1="080F0000" w:usb2="00000010" w:usb3="00000000" w:csb0="0004009F" w:csb1="00000000"/>
  </w:font>
  <w:font w:name="Gautami">
    <w:panose1 w:val="02000500000000000000"/>
    <w:charset w:val="00"/>
    <w:family w:val="swiss"/>
    <w:pitch w:val="variable"/>
    <w:sig w:usb0="002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E12B94" w14:textId="77777777" w:rsidR="00B50DA7" w:rsidRDefault="00B50DA7" w:rsidP="000E5BF4">
      <w:r>
        <w:separator/>
      </w:r>
    </w:p>
  </w:footnote>
  <w:footnote w:type="continuationSeparator" w:id="0">
    <w:p w14:paraId="5662782C" w14:textId="77777777" w:rsidR="00B50DA7" w:rsidRDefault="00B50DA7" w:rsidP="000E5BF4">
      <w:r>
        <w:continuationSeparator/>
      </w:r>
    </w:p>
  </w:footnote>
  <w:footnote w:type="continuationNotice" w:id="1">
    <w:p w14:paraId="621013A4" w14:textId="77777777" w:rsidR="00B50DA7" w:rsidRDefault="00B50DA7" w:rsidP="000E5BF4"/>
  </w:footnote>
  <w:footnote w:id="2">
    <w:p w14:paraId="02AE84FC" w14:textId="3ADA7D01" w:rsidR="00001951" w:rsidRPr="00073A9E" w:rsidRDefault="00A97346" w:rsidP="00BE4CF0">
      <w:pPr>
        <w:pStyle w:val="footnote"/>
      </w:pPr>
      <w:r w:rsidRPr="00073A9E">
        <w:rPr>
          <w:rStyle w:val="FootnoteReference"/>
        </w:rPr>
        <w:footnoteRef/>
      </w:r>
      <w:r w:rsidRPr="00073A9E">
        <w:t xml:space="preserve"> </w:t>
      </w:r>
      <w:r w:rsidRPr="00073A9E">
        <w:rPr>
          <w:rStyle w:val="cf01"/>
          <w:rFonts w:asciiTheme="minorHAnsi" w:hAnsiTheme="minorHAnsi"/>
        </w:rPr>
        <w:t>Site data included BEC unit, canopy cover, % slope, aspect (azimuth), elevation, and whether the site had been logged or not</w:t>
      </w:r>
      <w:r w:rsidR="006D1929">
        <w:rPr>
          <w:rStyle w:val="cf01"/>
          <w:rFonts w:asciiTheme="minorHAnsi" w:hAnsiTheme="minorHAnsi"/>
        </w:rPr>
        <w:t xml:space="preserve">. </w:t>
      </w:r>
      <w:r w:rsidRPr="00073A9E">
        <w:rPr>
          <w:rStyle w:val="cf01"/>
          <w:rFonts w:asciiTheme="minorHAnsi" w:hAnsiTheme="minorHAnsi"/>
        </w:rPr>
        <w:t>A</w:t>
      </w:r>
      <w:r w:rsidRPr="00073A9E">
        <w:t xml:space="preserve">zimuth values were converted to “folded aspect” such that the sites that  receive comparable solar radiation hence heatload have comparable aspect values </w:t>
      </w:r>
      <w:hyperlink r:id="rId1" w:history="1"/>
      <w:r w:rsidRPr="00073A9E">
        <w:t xml:space="preserve">(See </w:t>
      </w:r>
      <w:hyperlink r:id="rId2" w:history="1">
        <w:r w:rsidRPr="00073A9E">
          <w:rPr>
            <w:color w:val="0000FF"/>
            <w:u w:val="single"/>
          </w:rPr>
          <w:t>McCune, 2007</w:t>
        </w:r>
      </w:hyperlink>
      <w:r w:rsidRPr="00073A9E">
        <w:t>)</w:t>
      </w:r>
      <w:r w:rsidR="00ED6E46">
        <w:t>.</w:t>
      </w:r>
    </w:p>
  </w:footnote>
  <w:footnote w:id="3">
    <w:p w14:paraId="05E5A04B" w14:textId="08F72122" w:rsidR="006D1929" w:rsidRPr="00ED6E46" w:rsidRDefault="006D1929" w:rsidP="00BE4CF0">
      <w:pPr>
        <w:pStyle w:val="footnote"/>
        <w:rPr>
          <w:lang w:val="en-US"/>
        </w:rPr>
      </w:pPr>
      <w:r>
        <w:rPr>
          <w:rStyle w:val="FootnoteReference"/>
        </w:rPr>
        <w:footnoteRef/>
      </w:r>
      <w:r>
        <w:t xml:space="preserve"> </w:t>
      </w:r>
      <w:r w:rsidRPr="00001951">
        <w:rPr>
          <w:i/>
          <w:iCs/>
        </w:rPr>
        <w:t xml:space="preserve">Vaccinium membranaceum </w:t>
      </w:r>
      <w:r w:rsidRPr="00F10EEA">
        <w:t xml:space="preserve">North American distribution map from </w:t>
      </w:r>
      <w:hyperlink r:id="rId3" w:history="1">
        <w:r w:rsidRPr="00F10EEA">
          <w:rPr>
            <w:rStyle w:val="Hyperlink"/>
            <w:lang w:val="en-US"/>
          </w:rPr>
          <w:t>Virginia Tech Dendrology Fact Sheet</w:t>
        </w:r>
      </w:hyperlink>
    </w:p>
  </w:footnote>
  <w:footnote w:id="4">
    <w:p w14:paraId="24AAABCF" w14:textId="77777777" w:rsidR="00F77BB9" w:rsidRPr="00DF5E81" w:rsidRDefault="00F77BB9" w:rsidP="00F77BB9">
      <w:pPr>
        <w:pStyle w:val="footnote"/>
      </w:pPr>
      <w:r w:rsidRPr="00DF5E81">
        <w:rPr>
          <w:rStyle w:val="FootnoteReference"/>
        </w:rPr>
        <w:footnoteRef/>
      </w:r>
      <w:r>
        <w:rPr>
          <w:rStyle w:val="cf01"/>
        </w:rPr>
        <w:t xml:space="preserve"> S</w:t>
      </w:r>
      <w:r w:rsidRPr="00DF5E81">
        <w:rPr>
          <w:rStyle w:val="cf01"/>
        </w:rPr>
        <w:t>ite data included BEC unit, canopy cover, % slope, aspect (azimuth), elevation, latitude and longitude</w:t>
      </w:r>
      <w:r>
        <w:rPr>
          <w:rStyle w:val="cf01"/>
        </w:rPr>
        <w:t>.</w:t>
      </w:r>
    </w:p>
  </w:footnote>
  <w:footnote w:id="5">
    <w:p w14:paraId="428DD919" w14:textId="77777777" w:rsidR="00F77BB9" w:rsidRPr="00DF5E81" w:rsidRDefault="00F77BB9" w:rsidP="00F77BB9">
      <w:pPr>
        <w:pStyle w:val="footnote"/>
      </w:pPr>
      <w:r w:rsidRPr="00E106CF">
        <w:rPr>
          <w:rStyle w:val="FootnoteReference"/>
        </w:rPr>
        <w:footnoteRef/>
      </w:r>
      <w:r w:rsidRPr="00DF5E81">
        <w:t xml:space="preserve"> Aspect azimuth values were converted to “folded aspect” so that the site that receive comparable solar radiation – i.e. SSE- and SSW-facing have the same value</w:t>
      </w:r>
      <w:hyperlink r:id="rId4" w:history="1"/>
      <w:r w:rsidRPr="00DF5E81">
        <w:t xml:space="preserve"> (See McCune 2007)</w:t>
      </w:r>
      <w:r>
        <w:t>.</w:t>
      </w:r>
    </w:p>
  </w:footnote>
  <w:footnote w:id="6">
    <w:p w14:paraId="1DF3E3EB" w14:textId="5BDE42E1" w:rsidR="009A2F28" w:rsidRPr="00467D87" w:rsidRDefault="009A2F28" w:rsidP="00BE4CF0">
      <w:pPr>
        <w:pStyle w:val="footnote"/>
      </w:pPr>
      <w:r w:rsidRPr="00467D87">
        <w:rPr>
          <w:rStyle w:val="FootnoteReference"/>
          <w:sz w:val="16"/>
          <w:szCs w:val="16"/>
        </w:rPr>
        <w:footnoteRef/>
      </w:r>
      <w:r w:rsidRPr="00467D87">
        <w:t xml:space="preserve"> Group 1 </w:t>
      </w:r>
      <w:r w:rsidR="00167B00" w:rsidRPr="00467D87">
        <w:t xml:space="preserve">BEC units </w:t>
      </w:r>
      <w:r w:rsidRPr="00467D87">
        <w:t xml:space="preserve">included the </w:t>
      </w:r>
      <w:r w:rsidRPr="00467D87">
        <w:t xml:space="preserve">ESSFmmw, vc, vcw, wc2, wc4, wcp, wcw and wh1 </w:t>
      </w:r>
      <w:r w:rsidR="00E34879">
        <w:t>BEC units</w:t>
      </w:r>
      <w:r w:rsidRPr="00467D87">
        <w:t xml:space="preserve">(See </w:t>
      </w:r>
      <w:hyperlink r:id="rId5" w:history="1">
        <w:r w:rsidRPr="00FB3585">
          <w:rPr>
            <w:color w:val="0000FF"/>
            <w:u w:val="single"/>
          </w:rPr>
          <w:t>BEC</w:t>
        </w:r>
        <w:r w:rsidR="00713DBE">
          <w:rPr>
            <w:color w:val="0000FF"/>
            <w:u w:val="single"/>
          </w:rPr>
          <w:t>web</w:t>
        </w:r>
      </w:hyperlink>
      <w:r w:rsidRPr="00467D87">
        <w:t xml:space="preserve"> for description of </w:t>
      </w:r>
      <w:r w:rsidR="00EC115F">
        <w:t xml:space="preserve">BEC units including </w:t>
      </w:r>
      <w:r w:rsidRPr="00467D87">
        <w:t xml:space="preserve">subzones and </w:t>
      </w:r>
      <w:r w:rsidR="00FB3585" w:rsidRPr="00467D87">
        <w:t xml:space="preserve">subzone </w:t>
      </w:r>
      <w:r w:rsidRPr="00467D87">
        <w:t>variants.</w:t>
      </w:r>
    </w:p>
  </w:footnote>
  <w:footnote w:id="7">
    <w:p w14:paraId="57F0C767" w14:textId="7E5F9059" w:rsidR="00167B00" w:rsidRPr="00467D87" w:rsidRDefault="00167B00" w:rsidP="00BE4CF0">
      <w:pPr>
        <w:pStyle w:val="footnote"/>
      </w:pPr>
      <w:r w:rsidRPr="00467D87">
        <w:rPr>
          <w:rStyle w:val="FootnoteReference"/>
          <w:sz w:val="16"/>
          <w:szCs w:val="16"/>
        </w:rPr>
        <w:footnoteRef/>
      </w:r>
      <w:r w:rsidRPr="00467D87">
        <w:t xml:space="preserve"> Group 2 BEC units included the ESSFdk2, dkw, dv1, dv2, mh, mm3, vcp, wm1 and wm2 </w:t>
      </w:r>
      <w:r w:rsidR="00E34879">
        <w:t>BEC units</w:t>
      </w:r>
      <w:r w:rsidR="00DF04D6">
        <w:t>.</w:t>
      </w:r>
    </w:p>
  </w:footnote>
  <w:footnote w:id="8">
    <w:p w14:paraId="25F14C1B" w14:textId="3331A0C4" w:rsidR="00317A6F" w:rsidRPr="00467D87" w:rsidRDefault="00317A6F" w:rsidP="00BE4CF0">
      <w:pPr>
        <w:pStyle w:val="footnote"/>
      </w:pPr>
      <w:r w:rsidRPr="00467D87">
        <w:rPr>
          <w:rStyle w:val="FootnoteReference"/>
          <w:sz w:val="16"/>
          <w:szCs w:val="16"/>
        </w:rPr>
        <w:footnoteRef/>
      </w:r>
      <w:r w:rsidRPr="00467D87">
        <w:t xml:space="preserve"> </w:t>
      </w:r>
      <w:r w:rsidR="009C11DA" w:rsidRPr="00FB3585">
        <w:t xml:space="preserve"> Group 3 included the ESSFdcw, dkw, un, unp, wc2, wc4, wcw and wmw BEC units.</w:t>
      </w:r>
    </w:p>
  </w:footnote>
  <w:footnote w:id="9">
    <w:p w14:paraId="6B99930A" w14:textId="6AFA51D3" w:rsidR="009461EE" w:rsidRDefault="009461EE" w:rsidP="00BE4CF0">
      <w:pPr>
        <w:pStyle w:val="footnote"/>
      </w:pPr>
      <w:r w:rsidRPr="00467D87">
        <w:rPr>
          <w:rStyle w:val="FootnoteReference"/>
          <w:sz w:val="16"/>
          <w:szCs w:val="16"/>
        </w:rPr>
        <w:footnoteRef/>
      </w:r>
      <w:r w:rsidRPr="00467D87">
        <w:t xml:space="preserve"> </w:t>
      </w:r>
      <w:r w:rsidRPr="00FB3585">
        <w:t xml:space="preserve">Group 4 included the ESSFdc1, ESSFdk1, ESSFdk2, ESSFdv1, ESSFdv2, </w:t>
      </w:r>
      <w:r w:rsidRPr="00FB3585">
        <w:t>ESSFmh, ESSFmm3, ESSFmmp, ESSFmmw, ESSFmv</w:t>
      </w:r>
      <w:r w:rsidR="00DB68CA" w:rsidRPr="00FB3585">
        <w:t>3, ESSFvc</w:t>
      </w:r>
      <w:r w:rsidRPr="00FB3585">
        <w:t>, ESSFvcp,</w:t>
      </w:r>
      <w:r w:rsidR="00EC115F">
        <w:t xml:space="preserve"> </w:t>
      </w:r>
      <w:r w:rsidR="00DB68CA" w:rsidRPr="00FB3585">
        <w:t>ESSFvcw, ESSFwc3, ESSFwcp, ESSFwh</w:t>
      </w:r>
      <w:r w:rsidRPr="00FB3585">
        <w:t>1,</w:t>
      </w:r>
      <w:r w:rsidR="00DB68CA">
        <w:t xml:space="preserve"> </w:t>
      </w:r>
      <w:r w:rsidRPr="00FB3585">
        <w:t>ESSFwk1,</w:t>
      </w:r>
      <w:r w:rsidR="00DB68CA">
        <w:t xml:space="preserve"> </w:t>
      </w:r>
      <w:r w:rsidRPr="00FB3585">
        <w:t>ESSFwm1,</w:t>
      </w:r>
      <w:r w:rsidR="00DB68CA">
        <w:t xml:space="preserve"> </w:t>
      </w:r>
      <w:r w:rsidRPr="00FB3585">
        <w:t>ESSFwm2</w:t>
      </w:r>
      <w:r w:rsidR="00DB68CA">
        <w:t xml:space="preserve"> </w:t>
      </w:r>
      <w:r w:rsidRPr="00FB3585">
        <w:t>and ESSFwm4</w:t>
      </w:r>
      <w:r w:rsidR="00B22A90" w:rsidRPr="00FB3585">
        <w:t xml:space="preserve"> BEC units</w:t>
      </w:r>
      <w:r w:rsidR="009E4E78">
        <w:t>.</w:t>
      </w:r>
    </w:p>
  </w:footnote>
  <w:footnote w:id="10">
    <w:p w14:paraId="31571C0B" w14:textId="448A9D1F" w:rsidR="00C07B9F" w:rsidRPr="008F5C16" w:rsidRDefault="00C07B9F">
      <w:pPr>
        <w:pStyle w:val="FootnoteText"/>
        <w:rPr>
          <w:lang w:val="en-US"/>
        </w:rPr>
      </w:pPr>
      <w:r>
        <w:rPr>
          <w:rStyle w:val="FootnoteReference"/>
        </w:rPr>
        <w:footnoteRef/>
      </w:r>
      <w:r>
        <w:t xml:space="preserve"> </w:t>
      </w:r>
      <w:r>
        <w:rPr>
          <w:lang w:val="en-US"/>
        </w:rPr>
        <w:t>Berry abundance outliers (greatest 5%) removed.</w:t>
      </w:r>
    </w:p>
  </w:footnote>
  <w:footnote w:id="11">
    <w:p w14:paraId="74F013DC" w14:textId="2CC3D435" w:rsidR="00236509" w:rsidRPr="00236509" w:rsidRDefault="00236509">
      <w:pPr>
        <w:pStyle w:val="FootnoteText"/>
        <w:rPr>
          <w:lang w:val="en-US"/>
        </w:rPr>
      </w:pPr>
      <w:r>
        <w:rPr>
          <w:rStyle w:val="FootnoteReference"/>
        </w:rPr>
        <w:footnoteRef/>
      </w:r>
      <w:r>
        <w:t xml:space="preserve"> </w:t>
      </w:r>
      <w:r>
        <w:rPr>
          <w:lang w:val="en-US"/>
        </w:rPr>
        <w:t>Berry abundance outliers (greatest 5%) removed.</w:t>
      </w:r>
    </w:p>
  </w:footnote>
  <w:footnote w:id="12">
    <w:p w14:paraId="682055C6" w14:textId="349E1031" w:rsidR="00236509" w:rsidRPr="00236509" w:rsidRDefault="00236509">
      <w:pPr>
        <w:pStyle w:val="FootnoteText"/>
        <w:rPr>
          <w:lang w:val="en-US"/>
        </w:rPr>
      </w:pPr>
      <w:r>
        <w:rPr>
          <w:rStyle w:val="FootnoteReference"/>
        </w:rPr>
        <w:footnoteRef/>
      </w:r>
      <w:r>
        <w:t xml:space="preserve"> </w:t>
      </w:r>
      <w:r>
        <w:rPr>
          <w:lang w:val="en-US"/>
        </w:rPr>
        <w:t>Berry abundance outliers (greatest 5%) removed.</w:t>
      </w:r>
    </w:p>
  </w:footnote>
  <w:footnote w:id="13">
    <w:p w14:paraId="5A1E5508" w14:textId="531BCEAD" w:rsidR="00814D7F" w:rsidRPr="005A61DC" w:rsidRDefault="00814D7F" w:rsidP="000453BC">
      <w:pPr>
        <w:pStyle w:val="footnote"/>
      </w:pPr>
      <w:r w:rsidRPr="005A61DC">
        <w:rPr>
          <w:rStyle w:val="FootnoteReference"/>
        </w:rPr>
        <w:footnoteRef/>
      </w:r>
      <w:r w:rsidRPr="005A61DC">
        <w:t xml:space="preserve"> The </w:t>
      </w:r>
      <w:r w:rsidRPr="005A61DC">
        <w:t xml:space="preserve">rpart analysis identifies the </w:t>
      </w:r>
      <w:r>
        <w:t xml:space="preserve">predictor </w:t>
      </w:r>
      <w:r w:rsidRPr="005A61DC">
        <w:t xml:space="preserve">variables that best explain </w:t>
      </w:r>
      <w:r>
        <w:t xml:space="preserve">the </w:t>
      </w:r>
      <w:r w:rsidRPr="005A61DC">
        <w:t>response</w:t>
      </w:r>
      <w:r>
        <w:t xml:space="preserve"> (i.e. huckleberry cover or abundance. The analysis is done in </w:t>
      </w:r>
      <w:r w:rsidRPr="005A61DC">
        <w:t xml:space="preserve">in a recursive manner. The first split in the “tree” corresponds to the </w:t>
      </w:r>
      <w:r>
        <w:t xml:space="preserve">predictor </w:t>
      </w:r>
      <w:r w:rsidRPr="005A61DC">
        <w:t xml:space="preserve">variable that is best correlated with the response - in these 3 analyses </w:t>
      </w:r>
      <w:r>
        <w:t xml:space="preserve">the response is </w:t>
      </w:r>
      <w:r w:rsidRPr="005A61DC">
        <w:t>huckleberry plant cover. In  ESSF sites the most important first</w:t>
      </w:r>
      <w:r>
        <w:t xml:space="preserve"> predictor </w:t>
      </w:r>
      <w:r w:rsidRPr="005A61DC">
        <w:t xml:space="preserve">factor was logging - with sites on the right side </w:t>
      </w:r>
      <w:r>
        <w:t xml:space="preserve">are </w:t>
      </w:r>
      <w:r w:rsidRPr="005A61DC">
        <w:t xml:space="preserve">the logged </w:t>
      </w:r>
      <w:r>
        <w:t>sites (</w:t>
      </w:r>
      <w:r w:rsidRPr="005A61DC">
        <w:t>the</w:t>
      </w:r>
      <w:r>
        <w:t xml:space="preserve"> mean cover value for this group of sites is </w:t>
      </w:r>
      <w:r w:rsidRPr="005A61DC">
        <w:t xml:space="preserve">31%, </w:t>
      </w:r>
      <w:r w:rsidRPr="00F765CA">
        <w:t>n</w:t>
      </w:r>
      <w:r w:rsidRPr="00B64438">
        <w:t>=385</w:t>
      </w:r>
      <w:r>
        <w:t>)</w:t>
      </w:r>
      <w:r w:rsidRPr="005A61DC">
        <w:t>.</w:t>
      </w:r>
      <w:r>
        <w:t xml:space="preserve"> On </w:t>
      </w:r>
      <w:r w:rsidRPr="005A61DC">
        <w:t xml:space="preserve">the left side </w:t>
      </w:r>
      <w:r>
        <w:t xml:space="preserve">there is the group of </w:t>
      </w:r>
      <w:r w:rsidRPr="005A61DC">
        <w:t>unlogged sites,</w:t>
      </w:r>
      <w:r>
        <w:t xml:space="preserve"> and the</w:t>
      </w:r>
      <w:r w:rsidRPr="005A61DC">
        <w:t xml:space="preserve"> mean cover </w:t>
      </w:r>
      <w:r>
        <w:t>is</w:t>
      </w:r>
      <w:r w:rsidRPr="005A61DC">
        <w:t xml:space="preserve"> 5.4%, </w:t>
      </w:r>
      <w:r w:rsidRPr="00F765CA">
        <w:t>n</w:t>
      </w:r>
      <w:r w:rsidRPr="00B64438">
        <w:t>=246</w:t>
      </w:r>
      <w:r w:rsidRPr="005A61DC">
        <w:t xml:space="preserve">. The subsequent split then identifies the factor in logged sites that is best correlated with plant cover. In this case it is Tmax01 (maximum temperature in December) with greater cover where it was </w:t>
      </w:r>
      <w:r>
        <w:t>&lt;</w:t>
      </w:r>
      <w:r w:rsidRPr="005A61DC">
        <w:t>-4.2</w:t>
      </w:r>
      <w:r w:rsidRPr="008C4EB4">
        <w:rPr>
          <w:vertAlign w:val="superscript"/>
        </w:rPr>
        <w:t>0</w:t>
      </w:r>
      <w:r w:rsidRPr="005A61DC">
        <w:t xml:space="preserve">C (i.e. </w:t>
      </w:r>
      <w:r>
        <w:t>mean cover =</w:t>
      </w:r>
      <w:r w:rsidRPr="005A61DC">
        <w:t xml:space="preserve">36%, </w:t>
      </w:r>
      <w:r w:rsidRPr="00F765CA">
        <w:t>n</w:t>
      </w:r>
      <w:r w:rsidRPr="00D96BA2">
        <w:t>=</w:t>
      </w:r>
      <w:r w:rsidRPr="005A61DC">
        <w:t>206</w:t>
      </w:r>
      <w:r>
        <w:t>)</w:t>
      </w:r>
      <w:r w:rsidRPr="005A61DC">
        <w:t xml:space="preserve"> vs</w:t>
      </w:r>
      <w:r>
        <w:t xml:space="preserve"> </w:t>
      </w:r>
      <w:r w:rsidRPr="005A61DC">
        <w:t xml:space="preserve"> where </w:t>
      </w:r>
      <w:r>
        <w:t>Tmax01</w:t>
      </w:r>
      <w:r w:rsidRPr="005A61DC">
        <w:t xml:space="preserve"> was </w:t>
      </w:r>
      <w:r>
        <w:t>&gt;=</w:t>
      </w:r>
      <w:r w:rsidRPr="005A61DC">
        <w:t>-4.2</w:t>
      </w:r>
      <w:bookmarkStart w:id="166" w:name="_Hlk190109549"/>
      <w:r w:rsidRPr="002874C5">
        <w:rPr>
          <w:vertAlign w:val="superscript"/>
        </w:rPr>
        <w:t>0</w:t>
      </w:r>
      <w:bookmarkEnd w:id="166"/>
      <w:r w:rsidRPr="005A61DC">
        <w:t>C</w:t>
      </w:r>
      <w:r w:rsidRPr="00F41E9C">
        <w:t xml:space="preserve"> </w:t>
      </w:r>
      <w:r>
        <w:t>(mean cover=</w:t>
      </w:r>
      <w:r w:rsidRPr="005A61DC">
        <w:t xml:space="preserve"> 25%, </w:t>
      </w:r>
      <w:r w:rsidRPr="00F765CA">
        <w:t>n</w:t>
      </w:r>
      <w:r w:rsidRPr="00F41E9C">
        <w:t>=</w:t>
      </w:r>
      <w:r w:rsidRPr="005A61DC">
        <w:t>179</w:t>
      </w:r>
      <w:r>
        <w:t>). In the sites where Tmax01 &gt;=-4.2</w:t>
      </w:r>
      <w:r w:rsidRPr="00F765CA">
        <w:rPr>
          <w:vertAlign w:val="superscript"/>
        </w:rPr>
        <w:t>0</w:t>
      </w:r>
      <w:r>
        <w:t xml:space="preserve">C </w:t>
      </w:r>
      <w:r w:rsidRPr="005A61DC">
        <w:t xml:space="preserve"> </w:t>
      </w:r>
      <w:r>
        <w:t xml:space="preserve">(i.e. the left side of this split  cover is less in the  listed subzones and subzone </w:t>
      </w:r>
      <w:r w:rsidRPr="005A61DC">
        <w:t>variants</w:t>
      </w:r>
      <w:r>
        <w:t xml:space="preserve"> (mean cover =17%, n=56)  vs in the sites in the right side of the split which are in the </w:t>
      </w:r>
      <w:r w:rsidRPr="00DD49B7">
        <w:t>ESSFmmw, vc, vcw, wc2</w:t>
      </w:r>
      <w:r>
        <w:t>, wc</w:t>
      </w:r>
      <w:r w:rsidRPr="00DD49B7">
        <w:t>4</w:t>
      </w:r>
      <w:r>
        <w:t>, wc</w:t>
      </w:r>
      <w:r w:rsidRPr="00DD49B7">
        <w:t xml:space="preserve">p, </w:t>
      </w:r>
      <w:r>
        <w:t xml:space="preserve">wcw </w:t>
      </w:r>
      <w:r w:rsidRPr="00DD49B7">
        <w:t>and wh1</w:t>
      </w:r>
      <w:r>
        <w:t xml:space="preserve"> subzones and subzone variants (mean cover=29%, n=123).</w:t>
      </w:r>
    </w:p>
  </w:footnote>
  <w:footnote w:id="14">
    <w:p w14:paraId="58B100A0" w14:textId="6CB94B8C" w:rsidR="00814D7F" w:rsidRPr="00F765CA" w:rsidRDefault="00814D7F" w:rsidP="000453BC">
      <w:pPr>
        <w:pStyle w:val="footnote"/>
      </w:pPr>
      <w:r>
        <w:rPr>
          <w:rStyle w:val="FootnoteReference"/>
        </w:rPr>
        <w:footnoteRef/>
      </w:r>
      <w:r>
        <w:t xml:space="preserve"> </w:t>
      </w:r>
      <w:r w:rsidRPr="00F765CA">
        <w:t>Summary - Cover is less in logged (far left</w:t>
      </w:r>
      <w:r>
        <w:t xml:space="preserve"> branch</w:t>
      </w:r>
      <w:r w:rsidRPr="00F765CA">
        <w:t>) vs unlogged sites (right</w:t>
      </w:r>
      <w:r>
        <w:t xml:space="preserve"> side</w:t>
      </w:r>
      <w:r w:rsidRPr="00F765CA">
        <w:t>). In unlogged sites, cover is less where Tmax01&gt;=-4.2</w:t>
      </w:r>
      <w:r w:rsidRPr="00F765CA">
        <w:rPr>
          <w:vertAlign w:val="superscript"/>
        </w:rPr>
        <w:t>o</w:t>
      </w:r>
      <w:r w:rsidRPr="00F765CA">
        <w:t>C.  Where Tmax01&gt;=-4.2</w:t>
      </w:r>
      <w:r w:rsidRPr="00F765CA">
        <w:rPr>
          <w:vertAlign w:val="superscript"/>
        </w:rPr>
        <w:t>o</w:t>
      </w:r>
      <w:r w:rsidRPr="00F765CA">
        <w:t xml:space="preserve">C cover is less in sites in </w:t>
      </w:r>
      <w:r w:rsidR="000453BC" w:rsidRPr="00F765CA">
        <w:t>the</w:t>
      </w:r>
      <w:r w:rsidR="000453BC">
        <w:t xml:space="preserve"> BEC</w:t>
      </w:r>
      <w:r>
        <w:t xml:space="preserve"> units listed in the graphic</w:t>
      </w:r>
      <w:r w:rsidRPr="00F765CA">
        <w:t xml:space="preserve"> </w:t>
      </w:r>
      <w:r>
        <w:t>compared with those in the</w:t>
      </w:r>
      <w:r w:rsidRPr="00C30A32">
        <w:t xml:space="preserve"> </w:t>
      </w:r>
      <w:r w:rsidRPr="00F765CA">
        <w:t>ESSFmmw, vc, vcw, wc2, wc4, wcp, wcw and wh1</w:t>
      </w:r>
      <w:r w:rsidRPr="00F765CA">
        <w:rPr>
          <w:sz w:val="16"/>
          <w:szCs w:val="16"/>
        </w:rPr>
        <w:t>.</w:t>
      </w:r>
    </w:p>
  </w:footnote>
  <w:footnote w:id="15">
    <w:p w14:paraId="1971E979" w14:textId="77777777" w:rsidR="00814D7F" w:rsidRPr="005A61DC" w:rsidRDefault="00814D7F" w:rsidP="00814D7F">
      <w:pPr>
        <w:pStyle w:val="footnote"/>
        <w:spacing w:after="0"/>
      </w:pPr>
      <w:r w:rsidRPr="005A61DC">
        <w:rPr>
          <w:rStyle w:val="FootnoteReference"/>
        </w:rPr>
        <w:footnoteRef/>
      </w:r>
      <w:r w:rsidRPr="005A61DC">
        <w:t xml:space="preserve"> The rpart analysis identifies the </w:t>
      </w:r>
      <w:r>
        <w:t xml:space="preserve">predictor </w:t>
      </w:r>
      <w:r w:rsidRPr="005A61DC">
        <w:t xml:space="preserve">variables that best explain </w:t>
      </w:r>
      <w:r>
        <w:t xml:space="preserve">the </w:t>
      </w:r>
      <w:r w:rsidRPr="005A61DC">
        <w:t>response</w:t>
      </w:r>
      <w:r>
        <w:t xml:space="preserve"> (i.e. huckleberry cover or abundance. The analysis is done in </w:t>
      </w:r>
      <w:r w:rsidRPr="005A61DC">
        <w:t xml:space="preserve">in a recursive manner. The first split in the “tree” corresponds to the </w:t>
      </w:r>
      <w:r>
        <w:t xml:space="preserve">predictor </w:t>
      </w:r>
      <w:r w:rsidRPr="005A61DC">
        <w:t>variable that is best correlated with the response</w:t>
      </w:r>
      <w:r>
        <w:t xml:space="preserve"> variable.</w:t>
      </w:r>
      <w:r w:rsidRPr="005A61DC">
        <w:t xml:space="preserve"> </w:t>
      </w:r>
      <w:r>
        <w:t xml:space="preserve"> </w:t>
      </w:r>
    </w:p>
  </w:footnote>
  <w:footnote w:id="16">
    <w:p w14:paraId="42167749" w14:textId="77777777" w:rsidR="00814D7F" w:rsidRPr="005A61DC" w:rsidRDefault="00814D7F" w:rsidP="00814D7F">
      <w:pPr>
        <w:pStyle w:val="footnote"/>
        <w:spacing w:after="0"/>
      </w:pPr>
      <w:r w:rsidRPr="005A61DC">
        <w:rPr>
          <w:rStyle w:val="FootnoteReference"/>
        </w:rPr>
        <w:footnoteRef/>
      </w:r>
      <w:r w:rsidRPr="005A61DC">
        <w:t xml:space="preserve"> The rpart analysis identifies the </w:t>
      </w:r>
      <w:r>
        <w:t xml:space="preserve">predictor </w:t>
      </w:r>
      <w:r w:rsidRPr="005A61DC">
        <w:t xml:space="preserve">variables that best explain </w:t>
      </w:r>
      <w:r>
        <w:t xml:space="preserve">the </w:t>
      </w:r>
      <w:r w:rsidRPr="005A61DC">
        <w:t>response</w:t>
      </w:r>
      <w:r>
        <w:t xml:space="preserve"> (i.e. huckleberry cover or abundance. The analysis is done in </w:t>
      </w:r>
      <w:r w:rsidRPr="005A61DC">
        <w:t xml:space="preserve">in a recursive manner. The first split in the “tree” corresponds to the </w:t>
      </w:r>
      <w:r>
        <w:t xml:space="preserve">predictor </w:t>
      </w:r>
      <w:r w:rsidRPr="005A61DC">
        <w:t>variable that is best correlated with the response</w:t>
      </w:r>
      <w:r>
        <w:t xml:space="preserve"> variable. </w:t>
      </w:r>
    </w:p>
  </w:footnote>
  <w:footnote w:id="17">
    <w:p w14:paraId="72EB0B6D" w14:textId="77777777" w:rsidR="00814D7F" w:rsidRDefault="00814D7F" w:rsidP="00814D7F">
      <w:pPr>
        <w:pStyle w:val="footnote"/>
      </w:pPr>
      <w:r>
        <w:rPr>
          <w:rStyle w:val="FootnoteReference"/>
        </w:rPr>
        <w:footnoteRef/>
      </w:r>
      <w:r>
        <w:t xml:space="preserve"> In each xy plots (i.e. A, B and C) the sites (circles) on the left side of the xy plot (centered around 1) were not logged and the sites (circles) on the right side of the xy plot (centered around 2) were logged.</w:t>
      </w:r>
    </w:p>
  </w:footnote>
  <w:footnote w:id="18">
    <w:p w14:paraId="3E22419E" w14:textId="77777777" w:rsidR="00814D7F" w:rsidRPr="005A61DC" w:rsidRDefault="00814D7F" w:rsidP="00814D7F">
      <w:pPr>
        <w:pStyle w:val="footnote"/>
      </w:pPr>
      <w:r w:rsidRPr="00556EE3">
        <w:rPr>
          <w:rStyle w:val="FootnoteReference"/>
        </w:rPr>
        <w:footnoteRef/>
      </w:r>
      <w:r w:rsidRPr="00556EE3">
        <w:rPr>
          <w:vertAlign w:val="superscript"/>
        </w:rPr>
        <w:t xml:space="preserve"> </w:t>
      </w:r>
      <w:r w:rsidRPr="005A61DC">
        <w:t>In each xy plots (i.e. A, B and C) the sites (circles) on the left side of the xy plot (centered around 1) were not logged and the sites (circles) on the right side of the xy plot (centered around 2) were logged.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1618625"/>
      <w:docPartObj>
        <w:docPartGallery w:val="Page Numbers (Top of Page)"/>
        <w:docPartUnique/>
      </w:docPartObj>
    </w:sdtPr>
    <w:sdtEndPr>
      <w:rPr>
        <w:noProof/>
      </w:rPr>
    </w:sdtEndPr>
    <w:sdtContent>
      <w:p w14:paraId="0797A2FD" w14:textId="2749E616" w:rsidR="005B480B" w:rsidRDefault="005B48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A1623"/>
    <w:multiLevelType w:val="hybridMultilevel"/>
    <w:tmpl w:val="48BCE0DE"/>
    <w:lvl w:ilvl="0" w:tplc="FEB072CA">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D7F60"/>
    <w:multiLevelType w:val="hybridMultilevel"/>
    <w:tmpl w:val="1F3E0C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CA66D6"/>
    <w:multiLevelType w:val="hybridMultilevel"/>
    <w:tmpl w:val="158AA50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5923952"/>
    <w:multiLevelType w:val="hybridMultilevel"/>
    <w:tmpl w:val="E78C71A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E65AEF"/>
    <w:multiLevelType w:val="hybridMultilevel"/>
    <w:tmpl w:val="086A20BA"/>
    <w:lvl w:ilvl="0" w:tplc="C2F4AAC4">
      <w:start w:val="1"/>
      <w:numFmt w:val="decimal"/>
      <w:lvlText w:val="%1."/>
      <w:lvlJc w:val="left"/>
      <w:pPr>
        <w:ind w:left="420" w:hanging="360"/>
      </w:pPr>
      <w:rPr>
        <w:rFonts w:ascii="Calibri" w:eastAsia="Segoe UI" w:hAnsi="Calibri" w:cs="Calibri" w:hint="default"/>
        <w:color w:val="333333"/>
        <w:sz w:val="24"/>
      </w:rPr>
    </w:lvl>
    <w:lvl w:ilvl="1" w:tplc="10090019" w:tentative="1">
      <w:start w:val="1"/>
      <w:numFmt w:val="lowerLetter"/>
      <w:lvlText w:val="%2."/>
      <w:lvlJc w:val="left"/>
      <w:pPr>
        <w:ind w:left="1140" w:hanging="360"/>
      </w:pPr>
    </w:lvl>
    <w:lvl w:ilvl="2" w:tplc="1009001B" w:tentative="1">
      <w:start w:val="1"/>
      <w:numFmt w:val="lowerRoman"/>
      <w:lvlText w:val="%3."/>
      <w:lvlJc w:val="right"/>
      <w:pPr>
        <w:ind w:left="1860" w:hanging="180"/>
      </w:pPr>
    </w:lvl>
    <w:lvl w:ilvl="3" w:tplc="1009000F" w:tentative="1">
      <w:start w:val="1"/>
      <w:numFmt w:val="decimal"/>
      <w:lvlText w:val="%4."/>
      <w:lvlJc w:val="left"/>
      <w:pPr>
        <w:ind w:left="2580" w:hanging="360"/>
      </w:pPr>
    </w:lvl>
    <w:lvl w:ilvl="4" w:tplc="10090019" w:tentative="1">
      <w:start w:val="1"/>
      <w:numFmt w:val="lowerLetter"/>
      <w:lvlText w:val="%5."/>
      <w:lvlJc w:val="left"/>
      <w:pPr>
        <w:ind w:left="3300" w:hanging="360"/>
      </w:pPr>
    </w:lvl>
    <w:lvl w:ilvl="5" w:tplc="1009001B" w:tentative="1">
      <w:start w:val="1"/>
      <w:numFmt w:val="lowerRoman"/>
      <w:lvlText w:val="%6."/>
      <w:lvlJc w:val="right"/>
      <w:pPr>
        <w:ind w:left="4020" w:hanging="180"/>
      </w:pPr>
    </w:lvl>
    <w:lvl w:ilvl="6" w:tplc="1009000F" w:tentative="1">
      <w:start w:val="1"/>
      <w:numFmt w:val="decimal"/>
      <w:lvlText w:val="%7."/>
      <w:lvlJc w:val="left"/>
      <w:pPr>
        <w:ind w:left="4740" w:hanging="360"/>
      </w:pPr>
    </w:lvl>
    <w:lvl w:ilvl="7" w:tplc="10090019" w:tentative="1">
      <w:start w:val="1"/>
      <w:numFmt w:val="lowerLetter"/>
      <w:lvlText w:val="%8."/>
      <w:lvlJc w:val="left"/>
      <w:pPr>
        <w:ind w:left="5460" w:hanging="360"/>
      </w:pPr>
    </w:lvl>
    <w:lvl w:ilvl="8" w:tplc="1009001B" w:tentative="1">
      <w:start w:val="1"/>
      <w:numFmt w:val="lowerRoman"/>
      <w:lvlText w:val="%9."/>
      <w:lvlJc w:val="right"/>
      <w:pPr>
        <w:ind w:left="6180" w:hanging="180"/>
      </w:pPr>
    </w:lvl>
  </w:abstractNum>
  <w:abstractNum w:abstractNumId="5" w15:restartNumberingAfterBreak="0">
    <w:nsid w:val="18A244DA"/>
    <w:multiLevelType w:val="hybridMultilevel"/>
    <w:tmpl w:val="1F3E0C36"/>
    <w:lvl w:ilvl="0" w:tplc="2710EB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493023"/>
    <w:multiLevelType w:val="hybridMultilevel"/>
    <w:tmpl w:val="D9E0270E"/>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DFD19E5"/>
    <w:multiLevelType w:val="hybridMultilevel"/>
    <w:tmpl w:val="6C5EC8CC"/>
    <w:lvl w:ilvl="0" w:tplc="1009000F">
      <w:start w:val="1"/>
      <w:numFmt w:val="decimal"/>
      <w:lvlText w:val="%1."/>
      <w:lvlJc w:val="left"/>
      <w:pPr>
        <w:ind w:left="502" w:hanging="360"/>
      </w:pPr>
      <w:rPr>
        <w:rFonts w:hint="default"/>
        <w:i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FD97F2C"/>
    <w:multiLevelType w:val="hybridMultilevel"/>
    <w:tmpl w:val="1F3E0C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4B616AB"/>
    <w:multiLevelType w:val="multilevel"/>
    <w:tmpl w:val="8D7C76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5E3B4E"/>
    <w:multiLevelType w:val="hybridMultilevel"/>
    <w:tmpl w:val="3E06CC74"/>
    <w:lvl w:ilvl="0" w:tplc="58E6D2DE">
      <w:start w:val="1"/>
      <w:numFmt w:val="lowerLetter"/>
      <w:lvlText w:val="%1)"/>
      <w:lvlJc w:val="left"/>
      <w:pPr>
        <w:ind w:left="3338" w:hanging="1920"/>
      </w:pPr>
      <w:rPr>
        <w:rFonts w:hint="default"/>
      </w:rPr>
    </w:lvl>
    <w:lvl w:ilvl="1" w:tplc="10090019" w:tentative="1">
      <w:start w:val="1"/>
      <w:numFmt w:val="lowerLetter"/>
      <w:lvlText w:val="%2."/>
      <w:lvlJc w:val="left"/>
      <w:pPr>
        <w:ind w:left="2498" w:hanging="360"/>
      </w:pPr>
    </w:lvl>
    <w:lvl w:ilvl="2" w:tplc="1009001B" w:tentative="1">
      <w:start w:val="1"/>
      <w:numFmt w:val="lowerRoman"/>
      <w:lvlText w:val="%3."/>
      <w:lvlJc w:val="right"/>
      <w:pPr>
        <w:ind w:left="3218" w:hanging="180"/>
      </w:pPr>
    </w:lvl>
    <w:lvl w:ilvl="3" w:tplc="1009000F" w:tentative="1">
      <w:start w:val="1"/>
      <w:numFmt w:val="decimal"/>
      <w:lvlText w:val="%4."/>
      <w:lvlJc w:val="left"/>
      <w:pPr>
        <w:ind w:left="3938" w:hanging="360"/>
      </w:pPr>
    </w:lvl>
    <w:lvl w:ilvl="4" w:tplc="10090019" w:tentative="1">
      <w:start w:val="1"/>
      <w:numFmt w:val="lowerLetter"/>
      <w:lvlText w:val="%5."/>
      <w:lvlJc w:val="left"/>
      <w:pPr>
        <w:ind w:left="4658" w:hanging="360"/>
      </w:pPr>
    </w:lvl>
    <w:lvl w:ilvl="5" w:tplc="1009001B" w:tentative="1">
      <w:start w:val="1"/>
      <w:numFmt w:val="lowerRoman"/>
      <w:lvlText w:val="%6."/>
      <w:lvlJc w:val="right"/>
      <w:pPr>
        <w:ind w:left="5378" w:hanging="180"/>
      </w:pPr>
    </w:lvl>
    <w:lvl w:ilvl="6" w:tplc="1009000F" w:tentative="1">
      <w:start w:val="1"/>
      <w:numFmt w:val="decimal"/>
      <w:lvlText w:val="%7."/>
      <w:lvlJc w:val="left"/>
      <w:pPr>
        <w:ind w:left="6098" w:hanging="360"/>
      </w:pPr>
    </w:lvl>
    <w:lvl w:ilvl="7" w:tplc="10090019" w:tentative="1">
      <w:start w:val="1"/>
      <w:numFmt w:val="lowerLetter"/>
      <w:lvlText w:val="%8."/>
      <w:lvlJc w:val="left"/>
      <w:pPr>
        <w:ind w:left="6818" w:hanging="360"/>
      </w:pPr>
    </w:lvl>
    <w:lvl w:ilvl="8" w:tplc="1009001B" w:tentative="1">
      <w:start w:val="1"/>
      <w:numFmt w:val="lowerRoman"/>
      <w:lvlText w:val="%9."/>
      <w:lvlJc w:val="right"/>
      <w:pPr>
        <w:ind w:left="7538" w:hanging="180"/>
      </w:pPr>
    </w:lvl>
  </w:abstractNum>
  <w:abstractNum w:abstractNumId="11" w15:restartNumberingAfterBreak="0">
    <w:nsid w:val="265424D1"/>
    <w:multiLevelType w:val="hybridMultilevel"/>
    <w:tmpl w:val="CD74815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81F6D36"/>
    <w:multiLevelType w:val="hybridMultilevel"/>
    <w:tmpl w:val="1F3E0C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7809CE"/>
    <w:multiLevelType w:val="hybridMultilevel"/>
    <w:tmpl w:val="1F3E0C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B711E01"/>
    <w:multiLevelType w:val="hybridMultilevel"/>
    <w:tmpl w:val="98EE7F98"/>
    <w:lvl w:ilvl="0" w:tplc="D70C8FFE">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2267E0"/>
    <w:multiLevelType w:val="multilevel"/>
    <w:tmpl w:val="89B699A4"/>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1752EF"/>
    <w:multiLevelType w:val="multilevel"/>
    <w:tmpl w:val="D9C60100"/>
    <w:lvl w:ilvl="0">
      <w:start w:val="5"/>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7" w15:restartNumberingAfterBreak="0">
    <w:nsid w:val="49156704"/>
    <w:multiLevelType w:val="hybridMultilevel"/>
    <w:tmpl w:val="1F3E0C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B385981"/>
    <w:multiLevelType w:val="multilevel"/>
    <w:tmpl w:val="075804C6"/>
    <w:numStyleLink w:val="Style1"/>
  </w:abstractNum>
  <w:abstractNum w:abstractNumId="19" w15:restartNumberingAfterBreak="0">
    <w:nsid w:val="4F3F7BC9"/>
    <w:multiLevelType w:val="hybridMultilevel"/>
    <w:tmpl w:val="1F3E0C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272180A"/>
    <w:multiLevelType w:val="hybridMultilevel"/>
    <w:tmpl w:val="EAB02194"/>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3787CC1"/>
    <w:multiLevelType w:val="hybridMultilevel"/>
    <w:tmpl w:val="1F3E0C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6792493"/>
    <w:multiLevelType w:val="hybridMultilevel"/>
    <w:tmpl w:val="C2B668A2"/>
    <w:lvl w:ilvl="0" w:tplc="AE2C71D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E07718"/>
    <w:multiLevelType w:val="hybridMultilevel"/>
    <w:tmpl w:val="B072B928"/>
    <w:lvl w:ilvl="0" w:tplc="2710EB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6A5FAC"/>
    <w:multiLevelType w:val="hybridMultilevel"/>
    <w:tmpl w:val="FE9667DC"/>
    <w:lvl w:ilvl="0" w:tplc="1009000F">
      <w:start w:val="1"/>
      <w:numFmt w:val="decimal"/>
      <w:lvlText w:val="%1."/>
      <w:lvlJc w:val="left"/>
      <w:pPr>
        <w:ind w:left="720" w:hanging="360"/>
      </w:pPr>
      <w:rPr>
        <w:rFonts w:hint="default"/>
      </w:rPr>
    </w:lvl>
    <w:lvl w:ilvl="1" w:tplc="FEB072CA">
      <w:start w:val="1"/>
      <w:numFmt w:val="lowerLetter"/>
      <w:lvlText w:val="%2."/>
      <w:lvlJc w:val="left"/>
      <w:pPr>
        <w:ind w:left="1440" w:hanging="360"/>
      </w:pPr>
      <w:rPr>
        <w:rFonts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C7127B4"/>
    <w:multiLevelType w:val="multilevel"/>
    <w:tmpl w:val="A7C23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DC1701D"/>
    <w:multiLevelType w:val="multilevel"/>
    <w:tmpl w:val="075804C6"/>
    <w:styleLink w:val="Style1"/>
    <w:lvl w:ilvl="0">
      <w:start w:val="1"/>
      <w:numFmt w:val="lowerLetter"/>
      <w:lvlText w:val="%1)"/>
      <w:lvlJc w:val="left"/>
      <w:pPr>
        <w:ind w:left="1353" w:hanging="360"/>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27" w15:restartNumberingAfterBreak="0">
    <w:nsid w:val="5E7C1297"/>
    <w:multiLevelType w:val="hybridMultilevel"/>
    <w:tmpl w:val="C20E0CA2"/>
    <w:lvl w:ilvl="0" w:tplc="7A08EE1E">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837D36"/>
    <w:multiLevelType w:val="hybridMultilevel"/>
    <w:tmpl w:val="1F3E0C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7032127"/>
    <w:multiLevelType w:val="hybridMultilevel"/>
    <w:tmpl w:val="1F3E0C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7894C90"/>
    <w:multiLevelType w:val="multilevel"/>
    <w:tmpl w:val="F52053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C1232C1"/>
    <w:multiLevelType w:val="hybridMultilevel"/>
    <w:tmpl w:val="5EAA09F4"/>
    <w:lvl w:ilvl="0" w:tplc="2710EB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D40F90"/>
    <w:multiLevelType w:val="multilevel"/>
    <w:tmpl w:val="86BEA8F8"/>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3625246"/>
    <w:multiLevelType w:val="hybridMultilevel"/>
    <w:tmpl w:val="530C6F3E"/>
    <w:lvl w:ilvl="0" w:tplc="FFFFFFFF">
      <w:start w:val="1"/>
      <w:numFmt w:val="upperLetter"/>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34" w15:restartNumberingAfterBreak="0">
    <w:nsid w:val="75441169"/>
    <w:multiLevelType w:val="hybridMultilevel"/>
    <w:tmpl w:val="1F3E0C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5E81AC1"/>
    <w:multiLevelType w:val="hybridMultilevel"/>
    <w:tmpl w:val="1F3E0C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6445C8B"/>
    <w:multiLevelType w:val="multilevel"/>
    <w:tmpl w:val="1EDC582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87D1F93"/>
    <w:multiLevelType w:val="multilevel"/>
    <w:tmpl w:val="F0966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E6733C"/>
    <w:multiLevelType w:val="hybridMultilevel"/>
    <w:tmpl w:val="F0324692"/>
    <w:lvl w:ilvl="0" w:tplc="9BF237AA">
      <w:start w:val="1"/>
      <w:numFmt w:val="lowerLetter"/>
      <w:lvlText w:val="%1)"/>
      <w:lvlJc w:val="left"/>
      <w:pPr>
        <w:ind w:left="1080" w:hanging="360"/>
      </w:pPr>
      <w:rPr>
        <w:rFonts w:eastAsia="Times New Roman"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9" w15:restartNumberingAfterBreak="0">
    <w:nsid w:val="7D032B7E"/>
    <w:multiLevelType w:val="hybridMultilevel"/>
    <w:tmpl w:val="646628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7E3D395A"/>
    <w:multiLevelType w:val="hybridMultilevel"/>
    <w:tmpl w:val="DCB46968"/>
    <w:lvl w:ilvl="0" w:tplc="04090019">
      <w:start w:val="1"/>
      <w:numFmt w:val="lowerLetter"/>
      <w:lvlText w:val="%1."/>
      <w:lvlJc w:val="left"/>
      <w:pPr>
        <w:ind w:left="1710" w:hanging="360"/>
      </w:pPr>
    </w:lvl>
    <w:lvl w:ilvl="1" w:tplc="04090019">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16cid:durableId="422848694">
    <w:abstractNumId w:val="2"/>
  </w:num>
  <w:num w:numId="2" w16cid:durableId="1485119415">
    <w:abstractNumId w:val="11"/>
  </w:num>
  <w:num w:numId="3" w16cid:durableId="1915553814">
    <w:abstractNumId w:val="4"/>
  </w:num>
  <w:num w:numId="4" w16cid:durableId="1232887052">
    <w:abstractNumId w:val="24"/>
  </w:num>
  <w:num w:numId="5" w16cid:durableId="1237402569">
    <w:abstractNumId w:val="31"/>
  </w:num>
  <w:num w:numId="6" w16cid:durableId="1841046015">
    <w:abstractNumId w:val="23"/>
  </w:num>
  <w:num w:numId="7" w16cid:durableId="867331493">
    <w:abstractNumId w:val="3"/>
  </w:num>
  <w:num w:numId="8" w16cid:durableId="210073306">
    <w:abstractNumId w:val="33"/>
  </w:num>
  <w:num w:numId="9" w16cid:durableId="2134127879">
    <w:abstractNumId w:val="5"/>
  </w:num>
  <w:num w:numId="10" w16cid:durableId="507257103">
    <w:abstractNumId w:val="19"/>
  </w:num>
  <w:num w:numId="11" w16cid:durableId="1465198415">
    <w:abstractNumId w:val="21"/>
  </w:num>
  <w:num w:numId="12" w16cid:durableId="1845822292">
    <w:abstractNumId w:val="12"/>
  </w:num>
  <w:num w:numId="13" w16cid:durableId="555049696">
    <w:abstractNumId w:val="34"/>
  </w:num>
  <w:num w:numId="14" w16cid:durableId="1222060368">
    <w:abstractNumId w:val="1"/>
  </w:num>
  <w:num w:numId="15" w16cid:durableId="434324463">
    <w:abstractNumId w:val="8"/>
  </w:num>
  <w:num w:numId="16" w16cid:durableId="431708045">
    <w:abstractNumId w:val="29"/>
  </w:num>
  <w:num w:numId="17" w16cid:durableId="1161656023">
    <w:abstractNumId w:val="28"/>
  </w:num>
  <w:num w:numId="18" w16cid:durableId="1490055666">
    <w:abstractNumId w:val="13"/>
  </w:num>
  <w:num w:numId="19" w16cid:durableId="1454057630">
    <w:abstractNumId w:val="17"/>
  </w:num>
  <w:num w:numId="20" w16cid:durableId="229269313">
    <w:abstractNumId w:val="35"/>
  </w:num>
  <w:num w:numId="21" w16cid:durableId="1217469730">
    <w:abstractNumId w:val="27"/>
  </w:num>
  <w:num w:numId="22" w16cid:durableId="1439449360">
    <w:abstractNumId w:val="14"/>
  </w:num>
  <w:num w:numId="23" w16cid:durableId="1214194202">
    <w:abstractNumId w:val="37"/>
  </w:num>
  <w:num w:numId="24" w16cid:durableId="351807365">
    <w:abstractNumId w:val="7"/>
  </w:num>
  <w:num w:numId="25" w16cid:durableId="1080249809">
    <w:abstractNumId w:val="39"/>
  </w:num>
  <w:num w:numId="26" w16cid:durableId="1795564861">
    <w:abstractNumId w:val="22"/>
  </w:num>
  <w:num w:numId="27" w16cid:durableId="1099057944">
    <w:abstractNumId w:val="0"/>
  </w:num>
  <w:num w:numId="28" w16cid:durableId="1560094275">
    <w:abstractNumId w:val="16"/>
  </w:num>
  <w:num w:numId="29" w16cid:durableId="1676031167">
    <w:abstractNumId w:val="32"/>
  </w:num>
  <w:num w:numId="30" w16cid:durableId="1227452550">
    <w:abstractNumId w:val="15"/>
  </w:num>
  <w:num w:numId="31" w16cid:durableId="778649504">
    <w:abstractNumId w:val="6"/>
  </w:num>
  <w:num w:numId="32" w16cid:durableId="1349134369">
    <w:abstractNumId w:val="10"/>
  </w:num>
  <w:num w:numId="33" w16cid:durableId="1495491115">
    <w:abstractNumId w:val="20"/>
  </w:num>
  <w:num w:numId="34" w16cid:durableId="799300338">
    <w:abstractNumId w:val="38"/>
  </w:num>
  <w:num w:numId="35" w16cid:durableId="685790708">
    <w:abstractNumId w:val="18"/>
  </w:num>
  <w:num w:numId="36" w16cid:durableId="1300459906">
    <w:abstractNumId w:val="26"/>
  </w:num>
  <w:num w:numId="37" w16cid:durableId="851532755">
    <w:abstractNumId w:val="40"/>
  </w:num>
  <w:num w:numId="38" w16cid:durableId="533691579">
    <w:abstractNumId w:val="36"/>
  </w:num>
  <w:num w:numId="39" w16cid:durableId="204291135">
    <w:abstractNumId w:val="25"/>
  </w:num>
  <w:num w:numId="40" w16cid:durableId="1207378366">
    <w:abstractNumId w:val="30"/>
  </w:num>
  <w:num w:numId="41" w16cid:durableId="1851142676">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kaien, Cora WLRS:EX">
    <w15:presenceInfo w15:providerId="AD" w15:userId="S::Cora.Skaien@gov.bc.ca::a70cdf83-7c7c-4643-856e-75dca1d160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5B9"/>
    <w:rsid w:val="00001951"/>
    <w:rsid w:val="00002160"/>
    <w:rsid w:val="000026AE"/>
    <w:rsid w:val="00003620"/>
    <w:rsid w:val="00004000"/>
    <w:rsid w:val="00006609"/>
    <w:rsid w:val="000073CB"/>
    <w:rsid w:val="000074D2"/>
    <w:rsid w:val="000079ED"/>
    <w:rsid w:val="0001020A"/>
    <w:rsid w:val="00010CDE"/>
    <w:rsid w:val="00013020"/>
    <w:rsid w:val="000130DB"/>
    <w:rsid w:val="000134BE"/>
    <w:rsid w:val="000142A1"/>
    <w:rsid w:val="000143D4"/>
    <w:rsid w:val="00014ABC"/>
    <w:rsid w:val="00015AD1"/>
    <w:rsid w:val="0001742C"/>
    <w:rsid w:val="00017771"/>
    <w:rsid w:val="0002084D"/>
    <w:rsid w:val="00022DE8"/>
    <w:rsid w:val="000243F9"/>
    <w:rsid w:val="00025252"/>
    <w:rsid w:val="0002569A"/>
    <w:rsid w:val="00025788"/>
    <w:rsid w:val="00025D28"/>
    <w:rsid w:val="00025DF5"/>
    <w:rsid w:val="00026F0B"/>
    <w:rsid w:val="00027DBC"/>
    <w:rsid w:val="00030A61"/>
    <w:rsid w:val="00031EE7"/>
    <w:rsid w:val="00031F67"/>
    <w:rsid w:val="00033335"/>
    <w:rsid w:val="000342A2"/>
    <w:rsid w:val="00035211"/>
    <w:rsid w:val="00036074"/>
    <w:rsid w:val="00036112"/>
    <w:rsid w:val="0003706C"/>
    <w:rsid w:val="00037B06"/>
    <w:rsid w:val="00037C36"/>
    <w:rsid w:val="000404BF"/>
    <w:rsid w:val="000404E4"/>
    <w:rsid w:val="000408A8"/>
    <w:rsid w:val="00040E0F"/>
    <w:rsid w:val="00041147"/>
    <w:rsid w:val="00042152"/>
    <w:rsid w:val="00043360"/>
    <w:rsid w:val="000453BC"/>
    <w:rsid w:val="00046581"/>
    <w:rsid w:val="00047627"/>
    <w:rsid w:val="0005026C"/>
    <w:rsid w:val="00051D0D"/>
    <w:rsid w:val="00051D7F"/>
    <w:rsid w:val="00052AB6"/>
    <w:rsid w:val="000534E7"/>
    <w:rsid w:val="00054205"/>
    <w:rsid w:val="00055DC9"/>
    <w:rsid w:val="000569C0"/>
    <w:rsid w:val="00056C26"/>
    <w:rsid w:val="0005736F"/>
    <w:rsid w:val="00060094"/>
    <w:rsid w:val="00060E76"/>
    <w:rsid w:val="00060FC4"/>
    <w:rsid w:val="00061BA5"/>
    <w:rsid w:val="000622FF"/>
    <w:rsid w:val="00062A97"/>
    <w:rsid w:val="00062ABB"/>
    <w:rsid w:val="00062BCF"/>
    <w:rsid w:val="000657C8"/>
    <w:rsid w:val="00066177"/>
    <w:rsid w:val="000662C2"/>
    <w:rsid w:val="000672FF"/>
    <w:rsid w:val="00067E2E"/>
    <w:rsid w:val="00070892"/>
    <w:rsid w:val="0007096B"/>
    <w:rsid w:val="00071A3C"/>
    <w:rsid w:val="00071EFD"/>
    <w:rsid w:val="00073A9E"/>
    <w:rsid w:val="00073DC9"/>
    <w:rsid w:val="00073FE0"/>
    <w:rsid w:val="000760BF"/>
    <w:rsid w:val="000809AF"/>
    <w:rsid w:val="00080A8D"/>
    <w:rsid w:val="00080D25"/>
    <w:rsid w:val="000812C5"/>
    <w:rsid w:val="00081AF2"/>
    <w:rsid w:val="00083BFE"/>
    <w:rsid w:val="000852E0"/>
    <w:rsid w:val="0008531A"/>
    <w:rsid w:val="0008564A"/>
    <w:rsid w:val="00085E2D"/>
    <w:rsid w:val="0008629D"/>
    <w:rsid w:val="00086E34"/>
    <w:rsid w:val="00087820"/>
    <w:rsid w:val="000907F3"/>
    <w:rsid w:val="00091480"/>
    <w:rsid w:val="0009414C"/>
    <w:rsid w:val="000961C5"/>
    <w:rsid w:val="000A0603"/>
    <w:rsid w:val="000A1C5D"/>
    <w:rsid w:val="000A2018"/>
    <w:rsid w:val="000A2165"/>
    <w:rsid w:val="000A2A51"/>
    <w:rsid w:val="000A2B10"/>
    <w:rsid w:val="000A2BA4"/>
    <w:rsid w:val="000A2FA8"/>
    <w:rsid w:val="000A3138"/>
    <w:rsid w:val="000A31CB"/>
    <w:rsid w:val="000A3744"/>
    <w:rsid w:val="000A37C3"/>
    <w:rsid w:val="000A39DC"/>
    <w:rsid w:val="000A3B5F"/>
    <w:rsid w:val="000A3C12"/>
    <w:rsid w:val="000A437C"/>
    <w:rsid w:val="000A4F7C"/>
    <w:rsid w:val="000A52D9"/>
    <w:rsid w:val="000A54C8"/>
    <w:rsid w:val="000A7448"/>
    <w:rsid w:val="000A74CF"/>
    <w:rsid w:val="000A770C"/>
    <w:rsid w:val="000B10B6"/>
    <w:rsid w:val="000B1D72"/>
    <w:rsid w:val="000B4303"/>
    <w:rsid w:val="000B44F8"/>
    <w:rsid w:val="000B4D6A"/>
    <w:rsid w:val="000B50B0"/>
    <w:rsid w:val="000B5B5A"/>
    <w:rsid w:val="000B5CDA"/>
    <w:rsid w:val="000B6150"/>
    <w:rsid w:val="000B6151"/>
    <w:rsid w:val="000B61F7"/>
    <w:rsid w:val="000B6FA8"/>
    <w:rsid w:val="000B7563"/>
    <w:rsid w:val="000B78CB"/>
    <w:rsid w:val="000C076A"/>
    <w:rsid w:val="000C1023"/>
    <w:rsid w:val="000C2640"/>
    <w:rsid w:val="000C56B7"/>
    <w:rsid w:val="000C61CF"/>
    <w:rsid w:val="000C7123"/>
    <w:rsid w:val="000D04A9"/>
    <w:rsid w:val="000D0CA9"/>
    <w:rsid w:val="000D1269"/>
    <w:rsid w:val="000D1767"/>
    <w:rsid w:val="000D1BC0"/>
    <w:rsid w:val="000D1ECB"/>
    <w:rsid w:val="000D3092"/>
    <w:rsid w:val="000D37FA"/>
    <w:rsid w:val="000D40C8"/>
    <w:rsid w:val="000D4ADC"/>
    <w:rsid w:val="000D5B9E"/>
    <w:rsid w:val="000D6481"/>
    <w:rsid w:val="000D6965"/>
    <w:rsid w:val="000E0551"/>
    <w:rsid w:val="000E0C6C"/>
    <w:rsid w:val="000E0FB1"/>
    <w:rsid w:val="000E1887"/>
    <w:rsid w:val="000E1C1E"/>
    <w:rsid w:val="000E2084"/>
    <w:rsid w:val="000E2710"/>
    <w:rsid w:val="000E2CDB"/>
    <w:rsid w:val="000E42CA"/>
    <w:rsid w:val="000E45EB"/>
    <w:rsid w:val="000E4656"/>
    <w:rsid w:val="000E4DE7"/>
    <w:rsid w:val="000E5BC3"/>
    <w:rsid w:val="000E5BF4"/>
    <w:rsid w:val="000E65CB"/>
    <w:rsid w:val="000E7798"/>
    <w:rsid w:val="000F003F"/>
    <w:rsid w:val="000F0DF6"/>
    <w:rsid w:val="000F0F6D"/>
    <w:rsid w:val="000F12C2"/>
    <w:rsid w:val="000F1583"/>
    <w:rsid w:val="000F2373"/>
    <w:rsid w:val="000F23BB"/>
    <w:rsid w:val="000F25BC"/>
    <w:rsid w:val="000F28C3"/>
    <w:rsid w:val="000F3231"/>
    <w:rsid w:val="000F486A"/>
    <w:rsid w:val="000F4BA9"/>
    <w:rsid w:val="000F6AD2"/>
    <w:rsid w:val="000F72A3"/>
    <w:rsid w:val="000F7CB4"/>
    <w:rsid w:val="00100B43"/>
    <w:rsid w:val="00100E90"/>
    <w:rsid w:val="00101518"/>
    <w:rsid w:val="00101562"/>
    <w:rsid w:val="001019F9"/>
    <w:rsid w:val="00101B42"/>
    <w:rsid w:val="00101F04"/>
    <w:rsid w:val="00101F18"/>
    <w:rsid w:val="00102136"/>
    <w:rsid w:val="001022D8"/>
    <w:rsid w:val="001024D6"/>
    <w:rsid w:val="001031C5"/>
    <w:rsid w:val="00103BFA"/>
    <w:rsid w:val="0010471B"/>
    <w:rsid w:val="00105C24"/>
    <w:rsid w:val="00106182"/>
    <w:rsid w:val="00107A7E"/>
    <w:rsid w:val="00107C3A"/>
    <w:rsid w:val="00110063"/>
    <w:rsid w:val="00110126"/>
    <w:rsid w:val="00111F89"/>
    <w:rsid w:val="001123F8"/>
    <w:rsid w:val="00112ECB"/>
    <w:rsid w:val="00113795"/>
    <w:rsid w:val="00113A31"/>
    <w:rsid w:val="00114389"/>
    <w:rsid w:val="001146F7"/>
    <w:rsid w:val="00114767"/>
    <w:rsid w:val="00114BAE"/>
    <w:rsid w:val="00114DB8"/>
    <w:rsid w:val="00115AAF"/>
    <w:rsid w:val="00116EA3"/>
    <w:rsid w:val="00120C37"/>
    <w:rsid w:val="0012115B"/>
    <w:rsid w:val="0012166D"/>
    <w:rsid w:val="00121964"/>
    <w:rsid w:val="00121D39"/>
    <w:rsid w:val="00122203"/>
    <w:rsid w:val="001224F0"/>
    <w:rsid w:val="00122D71"/>
    <w:rsid w:val="0012369C"/>
    <w:rsid w:val="00124F7C"/>
    <w:rsid w:val="0012517A"/>
    <w:rsid w:val="00125D7A"/>
    <w:rsid w:val="00126D8F"/>
    <w:rsid w:val="0012741B"/>
    <w:rsid w:val="001274CB"/>
    <w:rsid w:val="001301DC"/>
    <w:rsid w:val="00130802"/>
    <w:rsid w:val="00131CAC"/>
    <w:rsid w:val="001360CC"/>
    <w:rsid w:val="001366EF"/>
    <w:rsid w:val="0013704C"/>
    <w:rsid w:val="00137359"/>
    <w:rsid w:val="00140D0C"/>
    <w:rsid w:val="00140FC7"/>
    <w:rsid w:val="001430EB"/>
    <w:rsid w:val="00143464"/>
    <w:rsid w:val="001436E3"/>
    <w:rsid w:val="00143C24"/>
    <w:rsid w:val="00144480"/>
    <w:rsid w:val="00144B12"/>
    <w:rsid w:val="0014543F"/>
    <w:rsid w:val="00145623"/>
    <w:rsid w:val="00145D5F"/>
    <w:rsid w:val="001462D6"/>
    <w:rsid w:val="00146968"/>
    <w:rsid w:val="00146A0B"/>
    <w:rsid w:val="00146BD4"/>
    <w:rsid w:val="00147694"/>
    <w:rsid w:val="001510EF"/>
    <w:rsid w:val="00152AAB"/>
    <w:rsid w:val="00152F83"/>
    <w:rsid w:val="00153499"/>
    <w:rsid w:val="0015379D"/>
    <w:rsid w:val="00153A2D"/>
    <w:rsid w:val="00154050"/>
    <w:rsid w:val="00154161"/>
    <w:rsid w:val="00155556"/>
    <w:rsid w:val="00155FED"/>
    <w:rsid w:val="00156CC0"/>
    <w:rsid w:val="001574D5"/>
    <w:rsid w:val="001576EB"/>
    <w:rsid w:val="00157D42"/>
    <w:rsid w:val="00157D9D"/>
    <w:rsid w:val="00160446"/>
    <w:rsid w:val="00160826"/>
    <w:rsid w:val="00160B84"/>
    <w:rsid w:val="0016259F"/>
    <w:rsid w:val="00162D96"/>
    <w:rsid w:val="0016335F"/>
    <w:rsid w:val="00163EC5"/>
    <w:rsid w:val="0016486F"/>
    <w:rsid w:val="00164F01"/>
    <w:rsid w:val="0016506C"/>
    <w:rsid w:val="00165287"/>
    <w:rsid w:val="001654DF"/>
    <w:rsid w:val="00165942"/>
    <w:rsid w:val="00165AD2"/>
    <w:rsid w:val="00165D3A"/>
    <w:rsid w:val="00166920"/>
    <w:rsid w:val="00167B00"/>
    <w:rsid w:val="001700C8"/>
    <w:rsid w:val="00170190"/>
    <w:rsid w:val="001708D4"/>
    <w:rsid w:val="00170F27"/>
    <w:rsid w:val="00171F03"/>
    <w:rsid w:val="0017373E"/>
    <w:rsid w:val="0017737B"/>
    <w:rsid w:val="00180128"/>
    <w:rsid w:val="00180183"/>
    <w:rsid w:val="001804F7"/>
    <w:rsid w:val="001810EE"/>
    <w:rsid w:val="00181CAD"/>
    <w:rsid w:val="00181E28"/>
    <w:rsid w:val="00182A1C"/>
    <w:rsid w:val="00182A61"/>
    <w:rsid w:val="00184484"/>
    <w:rsid w:val="001860BB"/>
    <w:rsid w:val="00186859"/>
    <w:rsid w:val="0018751E"/>
    <w:rsid w:val="00187823"/>
    <w:rsid w:val="00190779"/>
    <w:rsid w:val="0019082F"/>
    <w:rsid w:val="00191727"/>
    <w:rsid w:val="00191F97"/>
    <w:rsid w:val="00191FFD"/>
    <w:rsid w:val="00192C08"/>
    <w:rsid w:val="0019391E"/>
    <w:rsid w:val="00193977"/>
    <w:rsid w:val="00194217"/>
    <w:rsid w:val="001946BD"/>
    <w:rsid w:val="0019493C"/>
    <w:rsid w:val="00194ED9"/>
    <w:rsid w:val="00196077"/>
    <w:rsid w:val="001966C9"/>
    <w:rsid w:val="0019677F"/>
    <w:rsid w:val="001A0FED"/>
    <w:rsid w:val="001A1B80"/>
    <w:rsid w:val="001A1FA8"/>
    <w:rsid w:val="001A2ACD"/>
    <w:rsid w:val="001A2CF7"/>
    <w:rsid w:val="001A36C4"/>
    <w:rsid w:val="001A5EFF"/>
    <w:rsid w:val="001A6489"/>
    <w:rsid w:val="001A7BF3"/>
    <w:rsid w:val="001B0132"/>
    <w:rsid w:val="001B0C8A"/>
    <w:rsid w:val="001B0D73"/>
    <w:rsid w:val="001B1640"/>
    <w:rsid w:val="001B26A2"/>
    <w:rsid w:val="001B3823"/>
    <w:rsid w:val="001B43D4"/>
    <w:rsid w:val="001B4C40"/>
    <w:rsid w:val="001B52B6"/>
    <w:rsid w:val="001B62D0"/>
    <w:rsid w:val="001B7A56"/>
    <w:rsid w:val="001C00E4"/>
    <w:rsid w:val="001C1320"/>
    <w:rsid w:val="001C3C98"/>
    <w:rsid w:val="001C45E3"/>
    <w:rsid w:val="001C4F28"/>
    <w:rsid w:val="001C4F40"/>
    <w:rsid w:val="001C55D5"/>
    <w:rsid w:val="001C67AA"/>
    <w:rsid w:val="001C72E9"/>
    <w:rsid w:val="001C7FFC"/>
    <w:rsid w:val="001D0F0F"/>
    <w:rsid w:val="001D117A"/>
    <w:rsid w:val="001D12F5"/>
    <w:rsid w:val="001D2196"/>
    <w:rsid w:val="001D23F9"/>
    <w:rsid w:val="001D2661"/>
    <w:rsid w:val="001D2F29"/>
    <w:rsid w:val="001D4075"/>
    <w:rsid w:val="001D41E9"/>
    <w:rsid w:val="001D5405"/>
    <w:rsid w:val="001E0D43"/>
    <w:rsid w:val="001E19F0"/>
    <w:rsid w:val="001E375D"/>
    <w:rsid w:val="001E443F"/>
    <w:rsid w:val="001E49AE"/>
    <w:rsid w:val="001E5097"/>
    <w:rsid w:val="001E5A31"/>
    <w:rsid w:val="001E62A7"/>
    <w:rsid w:val="001E66A3"/>
    <w:rsid w:val="001E7A8C"/>
    <w:rsid w:val="001F0D2D"/>
    <w:rsid w:val="001F0E09"/>
    <w:rsid w:val="001F29DD"/>
    <w:rsid w:val="001F395B"/>
    <w:rsid w:val="001F4CF4"/>
    <w:rsid w:val="001F522B"/>
    <w:rsid w:val="001F55C1"/>
    <w:rsid w:val="001F656D"/>
    <w:rsid w:val="001F6AF3"/>
    <w:rsid w:val="001F74C1"/>
    <w:rsid w:val="00201042"/>
    <w:rsid w:val="00201448"/>
    <w:rsid w:val="00201BE3"/>
    <w:rsid w:val="002048BF"/>
    <w:rsid w:val="00204B8F"/>
    <w:rsid w:val="00204CD9"/>
    <w:rsid w:val="00204D89"/>
    <w:rsid w:val="00205B41"/>
    <w:rsid w:val="002065B5"/>
    <w:rsid w:val="002067C7"/>
    <w:rsid w:val="00207B99"/>
    <w:rsid w:val="00207F28"/>
    <w:rsid w:val="0021044D"/>
    <w:rsid w:val="00211CD3"/>
    <w:rsid w:val="002133AC"/>
    <w:rsid w:val="0021491B"/>
    <w:rsid w:val="00214B35"/>
    <w:rsid w:val="00214B63"/>
    <w:rsid w:val="00214F9B"/>
    <w:rsid w:val="0021645D"/>
    <w:rsid w:val="0021657C"/>
    <w:rsid w:val="002167AB"/>
    <w:rsid w:val="002175E8"/>
    <w:rsid w:val="00217B1D"/>
    <w:rsid w:val="00220420"/>
    <w:rsid w:val="00220A42"/>
    <w:rsid w:val="002225D9"/>
    <w:rsid w:val="002225FB"/>
    <w:rsid w:val="00223633"/>
    <w:rsid w:val="002241A4"/>
    <w:rsid w:val="00224535"/>
    <w:rsid w:val="002245A5"/>
    <w:rsid w:val="00224DD4"/>
    <w:rsid w:val="002268C1"/>
    <w:rsid w:val="002273C3"/>
    <w:rsid w:val="00227C8B"/>
    <w:rsid w:val="002315EE"/>
    <w:rsid w:val="00234470"/>
    <w:rsid w:val="00234C8B"/>
    <w:rsid w:val="00236509"/>
    <w:rsid w:val="002373AA"/>
    <w:rsid w:val="00237427"/>
    <w:rsid w:val="00240AED"/>
    <w:rsid w:val="00240FD3"/>
    <w:rsid w:val="002419EA"/>
    <w:rsid w:val="00241A5D"/>
    <w:rsid w:val="00241E90"/>
    <w:rsid w:val="002424B0"/>
    <w:rsid w:val="00242ADC"/>
    <w:rsid w:val="00242B97"/>
    <w:rsid w:val="00246133"/>
    <w:rsid w:val="00246761"/>
    <w:rsid w:val="002467C5"/>
    <w:rsid w:val="00247570"/>
    <w:rsid w:val="002504C6"/>
    <w:rsid w:val="00251A2E"/>
    <w:rsid w:val="0025276F"/>
    <w:rsid w:val="0025292F"/>
    <w:rsid w:val="00252EB3"/>
    <w:rsid w:val="00253F1A"/>
    <w:rsid w:val="0025420D"/>
    <w:rsid w:val="00254D81"/>
    <w:rsid w:val="00255196"/>
    <w:rsid w:val="00255485"/>
    <w:rsid w:val="002554B8"/>
    <w:rsid w:val="00255AFA"/>
    <w:rsid w:val="00255B85"/>
    <w:rsid w:val="002571F5"/>
    <w:rsid w:val="002600A4"/>
    <w:rsid w:val="002600E6"/>
    <w:rsid w:val="00261105"/>
    <w:rsid w:val="00261657"/>
    <w:rsid w:val="002618FE"/>
    <w:rsid w:val="00262BD3"/>
    <w:rsid w:val="002636BE"/>
    <w:rsid w:val="00263B1E"/>
    <w:rsid w:val="00263E18"/>
    <w:rsid w:val="0026471E"/>
    <w:rsid w:val="002655CF"/>
    <w:rsid w:val="00265610"/>
    <w:rsid w:val="002658E0"/>
    <w:rsid w:val="0026623D"/>
    <w:rsid w:val="0026643F"/>
    <w:rsid w:val="00266DBD"/>
    <w:rsid w:val="00266DE7"/>
    <w:rsid w:val="00267859"/>
    <w:rsid w:val="002717D5"/>
    <w:rsid w:val="002735A6"/>
    <w:rsid w:val="00273AB9"/>
    <w:rsid w:val="00273CD5"/>
    <w:rsid w:val="00273E58"/>
    <w:rsid w:val="00273FAD"/>
    <w:rsid w:val="002751FA"/>
    <w:rsid w:val="00275399"/>
    <w:rsid w:val="00275714"/>
    <w:rsid w:val="002757EC"/>
    <w:rsid w:val="00275F8F"/>
    <w:rsid w:val="00276554"/>
    <w:rsid w:val="002766D1"/>
    <w:rsid w:val="00276E02"/>
    <w:rsid w:val="00277013"/>
    <w:rsid w:val="00277DC0"/>
    <w:rsid w:val="00280D07"/>
    <w:rsid w:val="002810AD"/>
    <w:rsid w:val="002810F7"/>
    <w:rsid w:val="0028130A"/>
    <w:rsid w:val="00281BF4"/>
    <w:rsid w:val="002830DC"/>
    <w:rsid w:val="0028341F"/>
    <w:rsid w:val="002834DF"/>
    <w:rsid w:val="002834E6"/>
    <w:rsid w:val="00284289"/>
    <w:rsid w:val="0028443B"/>
    <w:rsid w:val="00285690"/>
    <w:rsid w:val="002864E5"/>
    <w:rsid w:val="002868A8"/>
    <w:rsid w:val="00286990"/>
    <w:rsid w:val="00286DD6"/>
    <w:rsid w:val="00287121"/>
    <w:rsid w:val="00287473"/>
    <w:rsid w:val="0028756F"/>
    <w:rsid w:val="00290F17"/>
    <w:rsid w:val="002914B2"/>
    <w:rsid w:val="00292842"/>
    <w:rsid w:val="00293397"/>
    <w:rsid w:val="0029348E"/>
    <w:rsid w:val="00293FF1"/>
    <w:rsid w:val="0029432B"/>
    <w:rsid w:val="0029457F"/>
    <w:rsid w:val="0029458E"/>
    <w:rsid w:val="002947D8"/>
    <w:rsid w:val="00294A51"/>
    <w:rsid w:val="002962A8"/>
    <w:rsid w:val="0029663D"/>
    <w:rsid w:val="00296FBE"/>
    <w:rsid w:val="002977BB"/>
    <w:rsid w:val="0029798A"/>
    <w:rsid w:val="002A061D"/>
    <w:rsid w:val="002A1A50"/>
    <w:rsid w:val="002A2DF9"/>
    <w:rsid w:val="002A3A8F"/>
    <w:rsid w:val="002A4396"/>
    <w:rsid w:val="002A43F9"/>
    <w:rsid w:val="002A46C5"/>
    <w:rsid w:val="002A46E5"/>
    <w:rsid w:val="002A5F83"/>
    <w:rsid w:val="002A6157"/>
    <w:rsid w:val="002A6BCA"/>
    <w:rsid w:val="002A6D08"/>
    <w:rsid w:val="002A6D3E"/>
    <w:rsid w:val="002B0248"/>
    <w:rsid w:val="002B07B3"/>
    <w:rsid w:val="002B20EB"/>
    <w:rsid w:val="002B30ED"/>
    <w:rsid w:val="002B34F1"/>
    <w:rsid w:val="002B3FBF"/>
    <w:rsid w:val="002B4AE9"/>
    <w:rsid w:val="002B5769"/>
    <w:rsid w:val="002B5792"/>
    <w:rsid w:val="002B5794"/>
    <w:rsid w:val="002B66F9"/>
    <w:rsid w:val="002C0224"/>
    <w:rsid w:val="002C1C33"/>
    <w:rsid w:val="002C23AE"/>
    <w:rsid w:val="002C2C79"/>
    <w:rsid w:val="002C3CB3"/>
    <w:rsid w:val="002C3E93"/>
    <w:rsid w:val="002C4829"/>
    <w:rsid w:val="002C5492"/>
    <w:rsid w:val="002C6520"/>
    <w:rsid w:val="002C6C49"/>
    <w:rsid w:val="002C709D"/>
    <w:rsid w:val="002D0AD5"/>
    <w:rsid w:val="002D1330"/>
    <w:rsid w:val="002D1485"/>
    <w:rsid w:val="002D1F90"/>
    <w:rsid w:val="002D280D"/>
    <w:rsid w:val="002D3323"/>
    <w:rsid w:val="002D373A"/>
    <w:rsid w:val="002D4E35"/>
    <w:rsid w:val="002D5625"/>
    <w:rsid w:val="002D7D37"/>
    <w:rsid w:val="002E05C5"/>
    <w:rsid w:val="002E1AE1"/>
    <w:rsid w:val="002E250C"/>
    <w:rsid w:val="002E3CF9"/>
    <w:rsid w:val="002E65A1"/>
    <w:rsid w:val="002E65CB"/>
    <w:rsid w:val="002E7009"/>
    <w:rsid w:val="002E7693"/>
    <w:rsid w:val="002E792F"/>
    <w:rsid w:val="002F1A63"/>
    <w:rsid w:val="002F215F"/>
    <w:rsid w:val="002F21DD"/>
    <w:rsid w:val="002F2A21"/>
    <w:rsid w:val="002F2EE5"/>
    <w:rsid w:val="002F3794"/>
    <w:rsid w:val="002F3DE7"/>
    <w:rsid w:val="002F4F0F"/>
    <w:rsid w:val="002F508E"/>
    <w:rsid w:val="002F552E"/>
    <w:rsid w:val="002F5A82"/>
    <w:rsid w:val="002F7B7C"/>
    <w:rsid w:val="0030020F"/>
    <w:rsid w:val="00300B5D"/>
    <w:rsid w:val="00301A4B"/>
    <w:rsid w:val="00302FE5"/>
    <w:rsid w:val="00304345"/>
    <w:rsid w:val="00304E4B"/>
    <w:rsid w:val="003058B8"/>
    <w:rsid w:val="0030717F"/>
    <w:rsid w:val="0030718D"/>
    <w:rsid w:val="0030730A"/>
    <w:rsid w:val="00307771"/>
    <w:rsid w:val="00307CBD"/>
    <w:rsid w:val="0031033A"/>
    <w:rsid w:val="00310D03"/>
    <w:rsid w:val="0031167B"/>
    <w:rsid w:val="003118D6"/>
    <w:rsid w:val="003118DB"/>
    <w:rsid w:val="00311EC3"/>
    <w:rsid w:val="003138C9"/>
    <w:rsid w:val="00313C1F"/>
    <w:rsid w:val="003141D5"/>
    <w:rsid w:val="00315E50"/>
    <w:rsid w:val="003168D2"/>
    <w:rsid w:val="00317A6F"/>
    <w:rsid w:val="00317BE8"/>
    <w:rsid w:val="00317EAD"/>
    <w:rsid w:val="003228FF"/>
    <w:rsid w:val="00322918"/>
    <w:rsid w:val="00322DF1"/>
    <w:rsid w:val="003232E6"/>
    <w:rsid w:val="003237B3"/>
    <w:rsid w:val="0032463D"/>
    <w:rsid w:val="00327122"/>
    <w:rsid w:val="00330909"/>
    <w:rsid w:val="00331FCC"/>
    <w:rsid w:val="003331EA"/>
    <w:rsid w:val="0033356C"/>
    <w:rsid w:val="0033381B"/>
    <w:rsid w:val="003345DF"/>
    <w:rsid w:val="00336336"/>
    <w:rsid w:val="00336FF9"/>
    <w:rsid w:val="003370FA"/>
    <w:rsid w:val="003406AB"/>
    <w:rsid w:val="00342532"/>
    <w:rsid w:val="0034461F"/>
    <w:rsid w:val="00345366"/>
    <w:rsid w:val="003462C4"/>
    <w:rsid w:val="00346A73"/>
    <w:rsid w:val="00346C27"/>
    <w:rsid w:val="003473EB"/>
    <w:rsid w:val="0035021F"/>
    <w:rsid w:val="00350A87"/>
    <w:rsid w:val="0035175E"/>
    <w:rsid w:val="003521D8"/>
    <w:rsid w:val="003529F6"/>
    <w:rsid w:val="00353305"/>
    <w:rsid w:val="00355681"/>
    <w:rsid w:val="00355701"/>
    <w:rsid w:val="003561DA"/>
    <w:rsid w:val="0035662C"/>
    <w:rsid w:val="00357722"/>
    <w:rsid w:val="00357910"/>
    <w:rsid w:val="00357CF7"/>
    <w:rsid w:val="00357D20"/>
    <w:rsid w:val="00357F51"/>
    <w:rsid w:val="00361231"/>
    <w:rsid w:val="00361328"/>
    <w:rsid w:val="00361AF9"/>
    <w:rsid w:val="00361E4B"/>
    <w:rsid w:val="003645BF"/>
    <w:rsid w:val="00366634"/>
    <w:rsid w:val="00366A82"/>
    <w:rsid w:val="0036772B"/>
    <w:rsid w:val="00370199"/>
    <w:rsid w:val="00370C75"/>
    <w:rsid w:val="00371F97"/>
    <w:rsid w:val="00373AF3"/>
    <w:rsid w:val="00373FAE"/>
    <w:rsid w:val="00375949"/>
    <w:rsid w:val="00375990"/>
    <w:rsid w:val="00375ACB"/>
    <w:rsid w:val="0037600F"/>
    <w:rsid w:val="003768DE"/>
    <w:rsid w:val="003771B7"/>
    <w:rsid w:val="0038092F"/>
    <w:rsid w:val="00380C73"/>
    <w:rsid w:val="00381B29"/>
    <w:rsid w:val="00381D39"/>
    <w:rsid w:val="00382E43"/>
    <w:rsid w:val="00382F48"/>
    <w:rsid w:val="003831D4"/>
    <w:rsid w:val="003846D2"/>
    <w:rsid w:val="00385157"/>
    <w:rsid w:val="003854F2"/>
    <w:rsid w:val="0038590A"/>
    <w:rsid w:val="0038646C"/>
    <w:rsid w:val="00386DEF"/>
    <w:rsid w:val="00386ED9"/>
    <w:rsid w:val="003877E0"/>
    <w:rsid w:val="00387A74"/>
    <w:rsid w:val="00387F33"/>
    <w:rsid w:val="003901BC"/>
    <w:rsid w:val="003907C6"/>
    <w:rsid w:val="0039205E"/>
    <w:rsid w:val="003928C3"/>
    <w:rsid w:val="00392CDC"/>
    <w:rsid w:val="00393E5F"/>
    <w:rsid w:val="003940A1"/>
    <w:rsid w:val="00396E3F"/>
    <w:rsid w:val="0039776A"/>
    <w:rsid w:val="00397929"/>
    <w:rsid w:val="00397B33"/>
    <w:rsid w:val="00397BAE"/>
    <w:rsid w:val="00397D20"/>
    <w:rsid w:val="003A00C8"/>
    <w:rsid w:val="003A0EAE"/>
    <w:rsid w:val="003A198E"/>
    <w:rsid w:val="003A26B8"/>
    <w:rsid w:val="003A4126"/>
    <w:rsid w:val="003A49BF"/>
    <w:rsid w:val="003A4EDF"/>
    <w:rsid w:val="003A5116"/>
    <w:rsid w:val="003A571A"/>
    <w:rsid w:val="003A6076"/>
    <w:rsid w:val="003A69EC"/>
    <w:rsid w:val="003A6ED6"/>
    <w:rsid w:val="003A78EC"/>
    <w:rsid w:val="003B0A54"/>
    <w:rsid w:val="003B10F2"/>
    <w:rsid w:val="003B15D5"/>
    <w:rsid w:val="003B2E6A"/>
    <w:rsid w:val="003B3A6C"/>
    <w:rsid w:val="003B3F4D"/>
    <w:rsid w:val="003B4DD9"/>
    <w:rsid w:val="003B55AE"/>
    <w:rsid w:val="003B55B7"/>
    <w:rsid w:val="003B6FF6"/>
    <w:rsid w:val="003B751F"/>
    <w:rsid w:val="003B785B"/>
    <w:rsid w:val="003C00FC"/>
    <w:rsid w:val="003C0434"/>
    <w:rsid w:val="003C0821"/>
    <w:rsid w:val="003C1C65"/>
    <w:rsid w:val="003C1FB1"/>
    <w:rsid w:val="003C203B"/>
    <w:rsid w:val="003C29AF"/>
    <w:rsid w:val="003C30BE"/>
    <w:rsid w:val="003C3A81"/>
    <w:rsid w:val="003C526F"/>
    <w:rsid w:val="003C7935"/>
    <w:rsid w:val="003C7B0B"/>
    <w:rsid w:val="003C7F1B"/>
    <w:rsid w:val="003C7FC7"/>
    <w:rsid w:val="003D2612"/>
    <w:rsid w:val="003D26C0"/>
    <w:rsid w:val="003D3851"/>
    <w:rsid w:val="003D4107"/>
    <w:rsid w:val="003D5277"/>
    <w:rsid w:val="003D52C8"/>
    <w:rsid w:val="003D6338"/>
    <w:rsid w:val="003D7AC7"/>
    <w:rsid w:val="003D7AF9"/>
    <w:rsid w:val="003E2BCD"/>
    <w:rsid w:val="003E2CF2"/>
    <w:rsid w:val="003E2E7D"/>
    <w:rsid w:val="003E4A83"/>
    <w:rsid w:val="003E5227"/>
    <w:rsid w:val="003E5636"/>
    <w:rsid w:val="003E5F8F"/>
    <w:rsid w:val="003E671E"/>
    <w:rsid w:val="003E6817"/>
    <w:rsid w:val="003E6CDE"/>
    <w:rsid w:val="003F0486"/>
    <w:rsid w:val="003F0DDD"/>
    <w:rsid w:val="003F1213"/>
    <w:rsid w:val="003F13CF"/>
    <w:rsid w:val="003F2B98"/>
    <w:rsid w:val="003F2FE5"/>
    <w:rsid w:val="003F38A5"/>
    <w:rsid w:val="003F4274"/>
    <w:rsid w:val="003F4619"/>
    <w:rsid w:val="003F56AE"/>
    <w:rsid w:val="003F5A27"/>
    <w:rsid w:val="003F5D24"/>
    <w:rsid w:val="003F651D"/>
    <w:rsid w:val="003F69F6"/>
    <w:rsid w:val="003F76F2"/>
    <w:rsid w:val="003F7AA4"/>
    <w:rsid w:val="003F7FB3"/>
    <w:rsid w:val="00400B43"/>
    <w:rsid w:val="00401C77"/>
    <w:rsid w:val="00402D4F"/>
    <w:rsid w:val="004037CD"/>
    <w:rsid w:val="00404346"/>
    <w:rsid w:val="00404782"/>
    <w:rsid w:val="00404A6B"/>
    <w:rsid w:val="00405331"/>
    <w:rsid w:val="00405501"/>
    <w:rsid w:val="0040685B"/>
    <w:rsid w:val="004068BB"/>
    <w:rsid w:val="004072A9"/>
    <w:rsid w:val="00407317"/>
    <w:rsid w:val="00411295"/>
    <w:rsid w:val="004122D5"/>
    <w:rsid w:val="00412992"/>
    <w:rsid w:val="00413C62"/>
    <w:rsid w:val="00413D95"/>
    <w:rsid w:val="004147DF"/>
    <w:rsid w:val="00414DB4"/>
    <w:rsid w:val="004155F0"/>
    <w:rsid w:val="0041568F"/>
    <w:rsid w:val="00417378"/>
    <w:rsid w:val="00417BA2"/>
    <w:rsid w:val="00420188"/>
    <w:rsid w:val="0042103B"/>
    <w:rsid w:val="00421584"/>
    <w:rsid w:val="00421C68"/>
    <w:rsid w:val="004220BE"/>
    <w:rsid w:val="0042518E"/>
    <w:rsid w:val="00425B70"/>
    <w:rsid w:val="0042651A"/>
    <w:rsid w:val="0042656F"/>
    <w:rsid w:val="004269B3"/>
    <w:rsid w:val="00426AEB"/>
    <w:rsid w:val="0042713B"/>
    <w:rsid w:val="00427555"/>
    <w:rsid w:val="0042767C"/>
    <w:rsid w:val="004301D9"/>
    <w:rsid w:val="00431EED"/>
    <w:rsid w:val="00432D41"/>
    <w:rsid w:val="004331DB"/>
    <w:rsid w:val="004337F8"/>
    <w:rsid w:val="00433F1B"/>
    <w:rsid w:val="00434D48"/>
    <w:rsid w:val="004354DD"/>
    <w:rsid w:val="004379C1"/>
    <w:rsid w:val="0044027B"/>
    <w:rsid w:val="0044137A"/>
    <w:rsid w:val="00442150"/>
    <w:rsid w:val="004433D6"/>
    <w:rsid w:val="00444BAB"/>
    <w:rsid w:val="0044511C"/>
    <w:rsid w:val="00445698"/>
    <w:rsid w:val="004466E4"/>
    <w:rsid w:val="004467D2"/>
    <w:rsid w:val="00451295"/>
    <w:rsid w:val="00452BB0"/>
    <w:rsid w:val="00453F4D"/>
    <w:rsid w:val="00454C12"/>
    <w:rsid w:val="0045558C"/>
    <w:rsid w:val="0045628C"/>
    <w:rsid w:val="004572EF"/>
    <w:rsid w:val="0045760C"/>
    <w:rsid w:val="00457D94"/>
    <w:rsid w:val="0046119E"/>
    <w:rsid w:val="00461759"/>
    <w:rsid w:val="00461D31"/>
    <w:rsid w:val="00462BE2"/>
    <w:rsid w:val="00463691"/>
    <w:rsid w:val="00463ABB"/>
    <w:rsid w:val="00463ACA"/>
    <w:rsid w:val="004640BA"/>
    <w:rsid w:val="00464817"/>
    <w:rsid w:val="0046505B"/>
    <w:rsid w:val="00465AE9"/>
    <w:rsid w:val="00465BED"/>
    <w:rsid w:val="00465FB8"/>
    <w:rsid w:val="0046782D"/>
    <w:rsid w:val="00467942"/>
    <w:rsid w:val="00467C13"/>
    <w:rsid w:val="00467D87"/>
    <w:rsid w:val="0047025A"/>
    <w:rsid w:val="00470B8C"/>
    <w:rsid w:val="00472E4C"/>
    <w:rsid w:val="004733A4"/>
    <w:rsid w:val="00474A6E"/>
    <w:rsid w:val="00474DBF"/>
    <w:rsid w:val="00474ECB"/>
    <w:rsid w:val="0047618E"/>
    <w:rsid w:val="004761B8"/>
    <w:rsid w:val="00476B32"/>
    <w:rsid w:val="00480E06"/>
    <w:rsid w:val="004813B5"/>
    <w:rsid w:val="004824FC"/>
    <w:rsid w:val="0048286F"/>
    <w:rsid w:val="00482C8B"/>
    <w:rsid w:val="004842CD"/>
    <w:rsid w:val="00484C0B"/>
    <w:rsid w:val="00484DFA"/>
    <w:rsid w:val="00485E5B"/>
    <w:rsid w:val="0048664E"/>
    <w:rsid w:val="00486D8F"/>
    <w:rsid w:val="00487125"/>
    <w:rsid w:val="00487758"/>
    <w:rsid w:val="0049119D"/>
    <w:rsid w:val="004935E7"/>
    <w:rsid w:val="0049396E"/>
    <w:rsid w:val="0049465E"/>
    <w:rsid w:val="00494C56"/>
    <w:rsid w:val="00494C63"/>
    <w:rsid w:val="00495D96"/>
    <w:rsid w:val="004962A1"/>
    <w:rsid w:val="00496A34"/>
    <w:rsid w:val="004977D8"/>
    <w:rsid w:val="004A0462"/>
    <w:rsid w:val="004A1D04"/>
    <w:rsid w:val="004A2095"/>
    <w:rsid w:val="004A2460"/>
    <w:rsid w:val="004A274F"/>
    <w:rsid w:val="004A4EE4"/>
    <w:rsid w:val="004A50F7"/>
    <w:rsid w:val="004A6653"/>
    <w:rsid w:val="004B033A"/>
    <w:rsid w:val="004B157A"/>
    <w:rsid w:val="004B2AC6"/>
    <w:rsid w:val="004B2EC0"/>
    <w:rsid w:val="004B3903"/>
    <w:rsid w:val="004B4DE1"/>
    <w:rsid w:val="004B6843"/>
    <w:rsid w:val="004C15D1"/>
    <w:rsid w:val="004C4901"/>
    <w:rsid w:val="004C576B"/>
    <w:rsid w:val="004C6DE0"/>
    <w:rsid w:val="004D15CE"/>
    <w:rsid w:val="004D1C08"/>
    <w:rsid w:val="004D2D02"/>
    <w:rsid w:val="004D2F9B"/>
    <w:rsid w:val="004D36AC"/>
    <w:rsid w:val="004D381D"/>
    <w:rsid w:val="004D4A12"/>
    <w:rsid w:val="004D6508"/>
    <w:rsid w:val="004D74A0"/>
    <w:rsid w:val="004D7817"/>
    <w:rsid w:val="004E1376"/>
    <w:rsid w:val="004E347F"/>
    <w:rsid w:val="004E46C5"/>
    <w:rsid w:val="004E5317"/>
    <w:rsid w:val="004E5CB0"/>
    <w:rsid w:val="004E6879"/>
    <w:rsid w:val="004E6B81"/>
    <w:rsid w:val="004E708D"/>
    <w:rsid w:val="004E7654"/>
    <w:rsid w:val="004F0160"/>
    <w:rsid w:val="004F0EB9"/>
    <w:rsid w:val="004F186E"/>
    <w:rsid w:val="004F1AA9"/>
    <w:rsid w:val="004F1B27"/>
    <w:rsid w:val="004F1F82"/>
    <w:rsid w:val="004F2EA5"/>
    <w:rsid w:val="004F338F"/>
    <w:rsid w:val="004F3DAC"/>
    <w:rsid w:val="004F4834"/>
    <w:rsid w:val="004F58FF"/>
    <w:rsid w:val="004F5FD8"/>
    <w:rsid w:val="004F62F8"/>
    <w:rsid w:val="004F7423"/>
    <w:rsid w:val="004F79B3"/>
    <w:rsid w:val="00500168"/>
    <w:rsid w:val="005006E8"/>
    <w:rsid w:val="00500A49"/>
    <w:rsid w:val="0050158A"/>
    <w:rsid w:val="00502276"/>
    <w:rsid w:val="005025A4"/>
    <w:rsid w:val="00503211"/>
    <w:rsid w:val="00504ACB"/>
    <w:rsid w:val="00504F54"/>
    <w:rsid w:val="00505C4B"/>
    <w:rsid w:val="00505ED8"/>
    <w:rsid w:val="00505F68"/>
    <w:rsid w:val="0050639F"/>
    <w:rsid w:val="00506D86"/>
    <w:rsid w:val="0050723B"/>
    <w:rsid w:val="005076B2"/>
    <w:rsid w:val="0051165E"/>
    <w:rsid w:val="005128B7"/>
    <w:rsid w:val="0051369C"/>
    <w:rsid w:val="00513C01"/>
    <w:rsid w:val="00514058"/>
    <w:rsid w:val="00514499"/>
    <w:rsid w:val="00514690"/>
    <w:rsid w:val="00516937"/>
    <w:rsid w:val="0051722F"/>
    <w:rsid w:val="005175BC"/>
    <w:rsid w:val="005178B0"/>
    <w:rsid w:val="00517A09"/>
    <w:rsid w:val="00517F71"/>
    <w:rsid w:val="0052039C"/>
    <w:rsid w:val="00520D94"/>
    <w:rsid w:val="00521784"/>
    <w:rsid w:val="0052390E"/>
    <w:rsid w:val="00524647"/>
    <w:rsid w:val="00524651"/>
    <w:rsid w:val="005248C6"/>
    <w:rsid w:val="00524B37"/>
    <w:rsid w:val="00525281"/>
    <w:rsid w:val="005252AB"/>
    <w:rsid w:val="00525F63"/>
    <w:rsid w:val="0052652F"/>
    <w:rsid w:val="00526687"/>
    <w:rsid w:val="005275F7"/>
    <w:rsid w:val="00527C6F"/>
    <w:rsid w:val="00530C41"/>
    <w:rsid w:val="00530DB1"/>
    <w:rsid w:val="00530DB7"/>
    <w:rsid w:val="00530DF8"/>
    <w:rsid w:val="00531215"/>
    <w:rsid w:val="0053133B"/>
    <w:rsid w:val="00534172"/>
    <w:rsid w:val="00534E46"/>
    <w:rsid w:val="00535556"/>
    <w:rsid w:val="005359AF"/>
    <w:rsid w:val="00535F38"/>
    <w:rsid w:val="00537AAC"/>
    <w:rsid w:val="00537FEE"/>
    <w:rsid w:val="00540036"/>
    <w:rsid w:val="00540375"/>
    <w:rsid w:val="005404FF"/>
    <w:rsid w:val="0054156F"/>
    <w:rsid w:val="00541847"/>
    <w:rsid w:val="00541A4F"/>
    <w:rsid w:val="00541EB8"/>
    <w:rsid w:val="00541FF4"/>
    <w:rsid w:val="00542065"/>
    <w:rsid w:val="00542424"/>
    <w:rsid w:val="005431D6"/>
    <w:rsid w:val="00543F31"/>
    <w:rsid w:val="00544135"/>
    <w:rsid w:val="0054545B"/>
    <w:rsid w:val="0054600F"/>
    <w:rsid w:val="005462C8"/>
    <w:rsid w:val="0054672F"/>
    <w:rsid w:val="00547B1F"/>
    <w:rsid w:val="00550231"/>
    <w:rsid w:val="0055063A"/>
    <w:rsid w:val="00550E8A"/>
    <w:rsid w:val="005514A8"/>
    <w:rsid w:val="005537D0"/>
    <w:rsid w:val="005539DC"/>
    <w:rsid w:val="005540D2"/>
    <w:rsid w:val="0055434C"/>
    <w:rsid w:val="0055499F"/>
    <w:rsid w:val="00554F2C"/>
    <w:rsid w:val="00554FFF"/>
    <w:rsid w:val="0055652B"/>
    <w:rsid w:val="00556DA3"/>
    <w:rsid w:val="00556EE3"/>
    <w:rsid w:val="0055769F"/>
    <w:rsid w:val="005577DF"/>
    <w:rsid w:val="00557C6A"/>
    <w:rsid w:val="005608E5"/>
    <w:rsid w:val="00561AED"/>
    <w:rsid w:val="005620C0"/>
    <w:rsid w:val="005624CA"/>
    <w:rsid w:val="005629BB"/>
    <w:rsid w:val="00562E0B"/>
    <w:rsid w:val="00563DDD"/>
    <w:rsid w:val="005647CC"/>
    <w:rsid w:val="00564E68"/>
    <w:rsid w:val="005653CE"/>
    <w:rsid w:val="005656B7"/>
    <w:rsid w:val="00565A40"/>
    <w:rsid w:val="00565F09"/>
    <w:rsid w:val="00566217"/>
    <w:rsid w:val="0056640B"/>
    <w:rsid w:val="00571162"/>
    <w:rsid w:val="005717BF"/>
    <w:rsid w:val="00571A4F"/>
    <w:rsid w:val="0057286C"/>
    <w:rsid w:val="00574883"/>
    <w:rsid w:val="00575B37"/>
    <w:rsid w:val="00576C7A"/>
    <w:rsid w:val="0058228C"/>
    <w:rsid w:val="005845B1"/>
    <w:rsid w:val="00584814"/>
    <w:rsid w:val="00585D11"/>
    <w:rsid w:val="0058722C"/>
    <w:rsid w:val="0058742C"/>
    <w:rsid w:val="00587B6F"/>
    <w:rsid w:val="0059177C"/>
    <w:rsid w:val="005919D9"/>
    <w:rsid w:val="00591CC8"/>
    <w:rsid w:val="0059311E"/>
    <w:rsid w:val="005942C5"/>
    <w:rsid w:val="005949CE"/>
    <w:rsid w:val="005965C7"/>
    <w:rsid w:val="0059688D"/>
    <w:rsid w:val="00596A74"/>
    <w:rsid w:val="00596DFC"/>
    <w:rsid w:val="005A0C28"/>
    <w:rsid w:val="005A1093"/>
    <w:rsid w:val="005A1664"/>
    <w:rsid w:val="005A31CD"/>
    <w:rsid w:val="005A3667"/>
    <w:rsid w:val="005A3D77"/>
    <w:rsid w:val="005A4011"/>
    <w:rsid w:val="005A40D9"/>
    <w:rsid w:val="005A4BFC"/>
    <w:rsid w:val="005A50D4"/>
    <w:rsid w:val="005A51B4"/>
    <w:rsid w:val="005A5CB1"/>
    <w:rsid w:val="005A61DC"/>
    <w:rsid w:val="005A6573"/>
    <w:rsid w:val="005A7148"/>
    <w:rsid w:val="005A74D2"/>
    <w:rsid w:val="005A7921"/>
    <w:rsid w:val="005B06D3"/>
    <w:rsid w:val="005B09E7"/>
    <w:rsid w:val="005B0CBE"/>
    <w:rsid w:val="005B12ED"/>
    <w:rsid w:val="005B2535"/>
    <w:rsid w:val="005B37E0"/>
    <w:rsid w:val="005B3E5D"/>
    <w:rsid w:val="005B480B"/>
    <w:rsid w:val="005B4EA0"/>
    <w:rsid w:val="005B56F7"/>
    <w:rsid w:val="005B6472"/>
    <w:rsid w:val="005B6765"/>
    <w:rsid w:val="005B67D7"/>
    <w:rsid w:val="005B6B00"/>
    <w:rsid w:val="005B6FFC"/>
    <w:rsid w:val="005C070F"/>
    <w:rsid w:val="005C094B"/>
    <w:rsid w:val="005C13B3"/>
    <w:rsid w:val="005C1E28"/>
    <w:rsid w:val="005C264B"/>
    <w:rsid w:val="005C266D"/>
    <w:rsid w:val="005C26A6"/>
    <w:rsid w:val="005C29EA"/>
    <w:rsid w:val="005C2DA4"/>
    <w:rsid w:val="005C2FF1"/>
    <w:rsid w:val="005C30E6"/>
    <w:rsid w:val="005C389A"/>
    <w:rsid w:val="005C3993"/>
    <w:rsid w:val="005C3BB1"/>
    <w:rsid w:val="005C43C4"/>
    <w:rsid w:val="005C45B1"/>
    <w:rsid w:val="005C4D89"/>
    <w:rsid w:val="005C4EDE"/>
    <w:rsid w:val="005C5049"/>
    <w:rsid w:val="005C5583"/>
    <w:rsid w:val="005C59AD"/>
    <w:rsid w:val="005C7616"/>
    <w:rsid w:val="005C7625"/>
    <w:rsid w:val="005C7DDC"/>
    <w:rsid w:val="005D039E"/>
    <w:rsid w:val="005D0402"/>
    <w:rsid w:val="005D049F"/>
    <w:rsid w:val="005D0777"/>
    <w:rsid w:val="005D113E"/>
    <w:rsid w:val="005D1BA9"/>
    <w:rsid w:val="005D1D15"/>
    <w:rsid w:val="005D4A53"/>
    <w:rsid w:val="005D513D"/>
    <w:rsid w:val="005D54D5"/>
    <w:rsid w:val="005D5B4F"/>
    <w:rsid w:val="005D649B"/>
    <w:rsid w:val="005D6A2E"/>
    <w:rsid w:val="005E0507"/>
    <w:rsid w:val="005E0BCD"/>
    <w:rsid w:val="005E0FFC"/>
    <w:rsid w:val="005E22E8"/>
    <w:rsid w:val="005E3B0A"/>
    <w:rsid w:val="005E3C6A"/>
    <w:rsid w:val="005E3F6B"/>
    <w:rsid w:val="005E4339"/>
    <w:rsid w:val="005E4840"/>
    <w:rsid w:val="005E4C24"/>
    <w:rsid w:val="005E5893"/>
    <w:rsid w:val="005E60D5"/>
    <w:rsid w:val="005E6B4A"/>
    <w:rsid w:val="005E7443"/>
    <w:rsid w:val="005E74B6"/>
    <w:rsid w:val="005F035E"/>
    <w:rsid w:val="005F0BC7"/>
    <w:rsid w:val="005F2166"/>
    <w:rsid w:val="005F272C"/>
    <w:rsid w:val="005F2A23"/>
    <w:rsid w:val="005F3510"/>
    <w:rsid w:val="005F417A"/>
    <w:rsid w:val="005F556D"/>
    <w:rsid w:val="005F5590"/>
    <w:rsid w:val="005F6A71"/>
    <w:rsid w:val="005F7151"/>
    <w:rsid w:val="005F7A1C"/>
    <w:rsid w:val="00601DF4"/>
    <w:rsid w:val="006021D9"/>
    <w:rsid w:val="006032C8"/>
    <w:rsid w:val="00603E51"/>
    <w:rsid w:val="006051CD"/>
    <w:rsid w:val="006055B4"/>
    <w:rsid w:val="006061DD"/>
    <w:rsid w:val="006076AF"/>
    <w:rsid w:val="00607757"/>
    <w:rsid w:val="00610168"/>
    <w:rsid w:val="0061059D"/>
    <w:rsid w:val="00611F78"/>
    <w:rsid w:val="00612F68"/>
    <w:rsid w:val="006138FC"/>
    <w:rsid w:val="00613E90"/>
    <w:rsid w:val="00614B7A"/>
    <w:rsid w:val="00616362"/>
    <w:rsid w:val="006165A1"/>
    <w:rsid w:val="00617CF1"/>
    <w:rsid w:val="00620D76"/>
    <w:rsid w:val="006217CE"/>
    <w:rsid w:val="006219C5"/>
    <w:rsid w:val="00621C73"/>
    <w:rsid w:val="00621EDB"/>
    <w:rsid w:val="00622536"/>
    <w:rsid w:val="00623236"/>
    <w:rsid w:val="006232D6"/>
    <w:rsid w:val="00623974"/>
    <w:rsid w:val="00623DEE"/>
    <w:rsid w:val="00624659"/>
    <w:rsid w:val="00625CEF"/>
    <w:rsid w:val="00625D23"/>
    <w:rsid w:val="00627377"/>
    <w:rsid w:val="00627AAF"/>
    <w:rsid w:val="00627BA2"/>
    <w:rsid w:val="006303AE"/>
    <w:rsid w:val="00630656"/>
    <w:rsid w:val="00630A3E"/>
    <w:rsid w:val="00631615"/>
    <w:rsid w:val="00631CCD"/>
    <w:rsid w:val="00632682"/>
    <w:rsid w:val="0063296D"/>
    <w:rsid w:val="00633787"/>
    <w:rsid w:val="00633A11"/>
    <w:rsid w:val="00634E0E"/>
    <w:rsid w:val="006350E3"/>
    <w:rsid w:val="006354D7"/>
    <w:rsid w:val="00635821"/>
    <w:rsid w:val="00636D54"/>
    <w:rsid w:val="00637D15"/>
    <w:rsid w:val="00640553"/>
    <w:rsid w:val="00640D6E"/>
    <w:rsid w:val="00641633"/>
    <w:rsid w:val="00643B03"/>
    <w:rsid w:val="006442D5"/>
    <w:rsid w:val="00645C18"/>
    <w:rsid w:val="0064617E"/>
    <w:rsid w:val="006466AB"/>
    <w:rsid w:val="0064687C"/>
    <w:rsid w:val="00646AD3"/>
    <w:rsid w:val="00647048"/>
    <w:rsid w:val="006472BB"/>
    <w:rsid w:val="00651BC6"/>
    <w:rsid w:val="00652955"/>
    <w:rsid w:val="00652B7E"/>
    <w:rsid w:val="006538A4"/>
    <w:rsid w:val="0065409C"/>
    <w:rsid w:val="00654293"/>
    <w:rsid w:val="006554F1"/>
    <w:rsid w:val="00655AB9"/>
    <w:rsid w:val="00655DF4"/>
    <w:rsid w:val="00656776"/>
    <w:rsid w:val="006609E0"/>
    <w:rsid w:val="006625F9"/>
    <w:rsid w:val="00663152"/>
    <w:rsid w:val="00663850"/>
    <w:rsid w:val="00664653"/>
    <w:rsid w:val="006649CE"/>
    <w:rsid w:val="00666A90"/>
    <w:rsid w:val="00667F38"/>
    <w:rsid w:val="006707C2"/>
    <w:rsid w:val="00671C86"/>
    <w:rsid w:val="00672917"/>
    <w:rsid w:val="00672E08"/>
    <w:rsid w:val="00673353"/>
    <w:rsid w:val="00673B22"/>
    <w:rsid w:val="00673C65"/>
    <w:rsid w:val="00674141"/>
    <w:rsid w:val="00675279"/>
    <w:rsid w:val="00675450"/>
    <w:rsid w:val="00675CDA"/>
    <w:rsid w:val="0068024E"/>
    <w:rsid w:val="00680743"/>
    <w:rsid w:val="00680F08"/>
    <w:rsid w:val="006811E9"/>
    <w:rsid w:val="00681927"/>
    <w:rsid w:val="00681B67"/>
    <w:rsid w:val="00681FAE"/>
    <w:rsid w:val="006829B1"/>
    <w:rsid w:val="00683D5F"/>
    <w:rsid w:val="006847AE"/>
    <w:rsid w:val="00686DEF"/>
    <w:rsid w:val="0068707E"/>
    <w:rsid w:val="006874E5"/>
    <w:rsid w:val="00687A29"/>
    <w:rsid w:val="00687B12"/>
    <w:rsid w:val="00687B81"/>
    <w:rsid w:val="00687C1F"/>
    <w:rsid w:val="00692B58"/>
    <w:rsid w:val="006931C8"/>
    <w:rsid w:val="00693BBE"/>
    <w:rsid w:val="00693EAB"/>
    <w:rsid w:val="00693FEF"/>
    <w:rsid w:val="00694254"/>
    <w:rsid w:val="00694369"/>
    <w:rsid w:val="006953CC"/>
    <w:rsid w:val="0069558A"/>
    <w:rsid w:val="0069668A"/>
    <w:rsid w:val="0069736D"/>
    <w:rsid w:val="00697921"/>
    <w:rsid w:val="00697FA2"/>
    <w:rsid w:val="006A022E"/>
    <w:rsid w:val="006A084D"/>
    <w:rsid w:val="006A22FE"/>
    <w:rsid w:val="006A24BA"/>
    <w:rsid w:val="006A2864"/>
    <w:rsid w:val="006A2D1B"/>
    <w:rsid w:val="006A359D"/>
    <w:rsid w:val="006A3D93"/>
    <w:rsid w:val="006A3EA8"/>
    <w:rsid w:val="006A50C8"/>
    <w:rsid w:val="006A53C2"/>
    <w:rsid w:val="006A5C12"/>
    <w:rsid w:val="006A6DFC"/>
    <w:rsid w:val="006A7410"/>
    <w:rsid w:val="006A7A9A"/>
    <w:rsid w:val="006B04A8"/>
    <w:rsid w:val="006B0601"/>
    <w:rsid w:val="006B0B21"/>
    <w:rsid w:val="006B3EED"/>
    <w:rsid w:val="006B4D33"/>
    <w:rsid w:val="006B5A2E"/>
    <w:rsid w:val="006B673A"/>
    <w:rsid w:val="006B762B"/>
    <w:rsid w:val="006C063A"/>
    <w:rsid w:val="006C118D"/>
    <w:rsid w:val="006C1579"/>
    <w:rsid w:val="006C1A0A"/>
    <w:rsid w:val="006C1D99"/>
    <w:rsid w:val="006C3415"/>
    <w:rsid w:val="006C34B1"/>
    <w:rsid w:val="006C3684"/>
    <w:rsid w:val="006C3787"/>
    <w:rsid w:val="006C388E"/>
    <w:rsid w:val="006C3F56"/>
    <w:rsid w:val="006C4567"/>
    <w:rsid w:val="006C4D49"/>
    <w:rsid w:val="006C4FDF"/>
    <w:rsid w:val="006C5ECF"/>
    <w:rsid w:val="006C6755"/>
    <w:rsid w:val="006C6BA6"/>
    <w:rsid w:val="006C6BB4"/>
    <w:rsid w:val="006C7150"/>
    <w:rsid w:val="006C7CB5"/>
    <w:rsid w:val="006C7D83"/>
    <w:rsid w:val="006D15AC"/>
    <w:rsid w:val="006D1929"/>
    <w:rsid w:val="006D359A"/>
    <w:rsid w:val="006D413D"/>
    <w:rsid w:val="006D43EC"/>
    <w:rsid w:val="006D4F2E"/>
    <w:rsid w:val="006D6E98"/>
    <w:rsid w:val="006E050C"/>
    <w:rsid w:val="006E108C"/>
    <w:rsid w:val="006E3DAB"/>
    <w:rsid w:val="006E4E71"/>
    <w:rsid w:val="006E4ECA"/>
    <w:rsid w:val="006E50C1"/>
    <w:rsid w:val="006E725D"/>
    <w:rsid w:val="006E790F"/>
    <w:rsid w:val="006F07E9"/>
    <w:rsid w:val="006F2867"/>
    <w:rsid w:val="006F381A"/>
    <w:rsid w:val="006F3DEB"/>
    <w:rsid w:val="006F4813"/>
    <w:rsid w:val="006F4A66"/>
    <w:rsid w:val="006F4BEA"/>
    <w:rsid w:val="006F55A1"/>
    <w:rsid w:val="006F66E5"/>
    <w:rsid w:val="006F6FD1"/>
    <w:rsid w:val="007029C3"/>
    <w:rsid w:val="00703D01"/>
    <w:rsid w:val="00704403"/>
    <w:rsid w:val="00704543"/>
    <w:rsid w:val="00704FF0"/>
    <w:rsid w:val="00705145"/>
    <w:rsid w:val="007055D6"/>
    <w:rsid w:val="007056EE"/>
    <w:rsid w:val="00705E8F"/>
    <w:rsid w:val="00707520"/>
    <w:rsid w:val="0070754D"/>
    <w:rsid w:val="00707722"/>
    <w:rsid w:val="00707979"/>
    <w:rsid w:val="00710115"/>
    <w:rsid w:val="00710218"/>
    <w:rsid w:val="00710C89"/>
    <w:rsid w:val="007113E6"/>
    <w:rsid w:val="00711695"/>
    <w:rsid w:val="00711DAD"/>
    <w:rsid w:val="00712289"/>
    <w:rsid w:val="00713DBE"/>
    <w:rsid w:val="00714A38"/>
    <w:rsid w:val="00715533"/>
    <w:rsid w:val="007157A7"/>
    <w:rsid w:val="0071672D"/>
    <w:rsid w:val="007167E3"/>
    <w:rsid w:val="0072017D"/>
    <w:rsid w:val="007210E9"/>
    <w:rsid w:val="00721B9E"/>
    <w:rsid w:val="00722289"/>
    <w:rsid w:val="0072356F"/>
    <w:rsid w:val="00723866"/>
    <w:rsid w:val="00723C42"/>
    <w:rsid w:val="0072438F"/>
    <w:rsid w:val="00724B91"/>
    <w:rsid w:val="0072502B"/>
    <w:rsid w:val="0072552A"/>
    <w:rsid w:val="00726A9E"/>
    <w:rsid w:val="007270C3"/>
    <w:rsid w:val="00727319"/>
    <w:rsid w:val="00727939"/>
    <w:rsid w:val="00727D08"/>
    <w:rsid w:val="00727DC3"/>
    <w:rsid w:val="00730BB5"/>
    <w:rsid w:val="0073191D"/>
    <w:rsid w:val="00731B6B"/>
    <w:rsid w:val="00733490"/>
    <w:rsid w:val="0073436D"/>
    <w:rsid w:val="00734BD1"/>
    <w:rsid w:val="0073501F"/>
    <w:rsid w:val="00735A45"/>
    <w:rsid w:val="00736BFB"/>
    <w:rsid w:val="00737842"/>
    <w:rsid w:val="00737D00"/>
    <w:rsid w:val="00741912"/>
    <w:rsid w:val="00741AC0"/>
    <w:rsid w:val="00741E3C"/>
    <w:rsid w:val="007424DB"/>
    <w:rsid w:val="00743296"/>
    <w:rsid w:val="007438D1"/>
    <w:rsid w:val="00743EF3"/>
    <w:rsid w:val="0074454E"/>
    <w:rsid w:val="0074503C"/>
    <w:rsid w:val="007454CB"/>
    <w:rsid w:val="00746252"/>
    <w:rsid w:val="00750278"/>
    <w:rsid w:val="00751692"/>
    <w:rsid w:val="00751BCE"/>
    <w:rsid w:val="00751F54"/>
    <w:rsid w:val="007524A7"/>
    <w:rsid w:val="00752C69"/>
    <w:rsid w:val="0075304A"/>
    <w:rsid w:val="00754F50"/>
    <w:rsid w:val="00755331"/>
    <w:rsid w:val="0075540A"/>
    <w:rsid w:val="00755411"/>
    <w:rsid w:val="00755E86"/>
    <w:rsid w:val="0075610A"/>
    <w:rsid w:val="00756276"/>
    <w:rsid w:val="00756501"/>
    <w:rsid w:val="007572C8"/>
    <w:rsid w:val="0075771B"/>
    <w:rsid w:val="00757836"/>
    <w:rsid w:val="007607D5"/>
    <w:rsid w:val="00760809"/>
    <w:rsid w:val="00760E83"/>
    <w:rsid w:val="00761744"/>
    <w:rsid w:val="00762070"/>
    <w:rsid w:val="007621A4"/>
    <w:rsid w:val="00762867"/>
    <w:rsid w:val="00762A38"/>
    <w:rsid w:val="00762C11"/>
    <w:rsid w:val="00764004"/>
    <w:rsid w:val="00764209"/>
    <w:rsid w:val="007656E6"/>
    <w:rsid w:val="00766410"/>
    <w:rsid w:val="00766F9D"/>
    <w:rsid w:val="00767EF2"/>
    <w:rsid w:val="00770074"/>
    <w:rsid w:val="00770D13"/>
    <w:rsid w:val="00772572"/>
    <w:rsid w:val="00772638"/>
    <w:rsid w:val="007752B3"/>
    <w:rsid w:val="00775E08"/>
    <w:rsid w:val="00775F4A"/>
    <w:rsid w:val="00776579"/>
    <w:rsid w:val="00776801"/>
    <w:rsid w:val="00776FB5"/>
    <w:rsid w:val="007800A0"/>
    <w:rsid w:val="00780311"/>
    <w:rsid w:val="0078051E"/>
    <w:rsid w:val="007814CA"/>
    <w:rsid w:val="00781CBE"/>
    <w:rsid w:val="00781ECD"/>
    <w:rsid w:val="007836FB"/>
    <w:rsid w:val="00783BCF"/>
    <w:rsid w:val="007841EE"/>
    <w:rsid w:val="0078465A"/>
    <w:rsid w:val="0078571A"/>
    <w:rsid w:val="00786666"/>
    <w:rsid w:val="00786C7D"/>
    <w:rsid w:val="007878F6"/>
    <w:rsid w:val="00787FC0"/>
    <w:rsid w:val="00790563"/>
    <w:rsid w:val="00791530"/>
    <w:rsid w:val="007916E3"/>
    <w:rsid w:val="00791D33"/>
    <w:rsid w:val="00791FAB"/>
    <w:rsid w:val="0079207C"/>
    <w:rsid w:val="00792F73"/>
    <w:rsid w:val="0079308D"/>
    <w:rsid w:val="00793217"/>
    <w:rsid w:val="0079381F"/>
    <w:rsid w:val="00793F89"/>
    <w:rsid w:val="0079444E"/>
    <w:rsid w:val="007955DF"/>
    <w:rsid w:val="00795AA3"/>
    <w:rsid w:val="00795F72"/>
    <w:rsid w:val="00795F81"/>
    <w:rsid w:val="007967F7"/>
    <w:rsid w:val="00797770"/>
    <w:rsid w:val="00797E45"/>
    <w:rsid w:val="007A02B0"/>
    <w:rsid w:val="007A03F3"/>
    <w:rsid w:val="007A106F"/>
    <w:rsid w:val="007A12BA"/>
    <w:rsid w:val="007A171B"/>
    <w:rsid w:val="007A3142"/>
    <w:rsid w:val="007A3A8A"/>
    <w:rsid w:val="007A3DDD"/>
    <w:rsid w:val="007A4406"/>
    <w:rsid w:val="007A599F"/>
    <w:rsid w:val="007A7FD9"/>
    <w:rsid w:val="007B195B"/>
    <w:rsid w:val="007B2508"/>
    <w:rsid w:val="007B289D"/>
    <w:rsid w:val="007B375C"/>
    <w:rsid w:val="007B46F6"/>
    <w:rsid w:val="007B4A84"/>
    <w:rsid w:val="007B4D44"/>
    <w:rsid w:val="007B57D1"/>
    <w:rsid w:val="007B6387"/>
    <w:rsid w:val="007B6456"/>
    <w:rsid w:val="007B6F5D"/>
    <w:rsid w:val="007C16DF"/>
    <w:rsid w:val="007C1E53"/>
    <w:rsid w:val="007C29A1"/>
    <w:rsid w:val="007C350F"/>
    <w:rsid w:val="007C514B"/>
    <w:rsid w:val="007C5557"/>
    <w:rsid w:val="007C6060"/>
    <w:rsid w:val="007C78BF"/>
    <w:rsid w:val="007C794B"/>
    <w:rsid w:val="007D04F0"/>
    <w:rsid w:val="007D0799"/>
    <w:rsid w:val="007D104E"/>
    <w:rsid w:val="007D1A3E"/>
    <w:rsid w:val="007D2869"/>
    <w:rsid w:val="007D362D"/>
    <w:rsid w:val="007D39EE"/>
    <w:rsid w:val="007D3D70"/>
    <w:rsid w:val="007D4957"/>
    <w:rsid w:val="007D67E5"/>
    <w:rsid w:val="007D6D26"/>
    <w:rsid w:val="007D71CC"/>
    <w:rsid w:val="007E0A1C"/>
    <w:rsid w:val="007E1C02"/>
    <w:rsid w:val="007E1EB5"/>
    <w:rsid w:val="007E20CB"/>
    <w:rsid w:val="007E20EE"/>
    <w:rsid w:val="007E37F5"/>
    <w:rsid w:val="007E458D"/>
    <w:rsid w:val="007E478F"/>
    <w:rsid w:val="007E61D3"/>
    <w:rsid w:val="007F1A28"/>
    <w:rsid w:val="007F3032"/>
    <w:rsid w:val="007F3856"/>
    <w:rsid w:val="007F4134"/>
    <w:rsid w:val="007F6593"/>
    <w:rsid w:val="007F6F25"/>
    <w:rsid w:val="007F73D5"/>
    <w:rsid w:val="007F76BE"/>
    <w:rsid w:val="0080058E"/>
    <w:rsid w:val="00801340"/>
    <w:rsid w:val="00802383"/>
    <w:rsid w:val="008030C7"/>
    <w:rsid w:val="00803E20"/>
    <w:rsid w:val="00803FC3"/>
    <w:rsid w:val="00805173"/>
    <w:rsid w:val="00805DB7"/>
    <w:rsid w:val="00806904"/>
    <w:rsid w:val="00806CE7"/>
    <w:rsid w:val="008074C3"/>
    <w:rsid w:val="0081093A"/>
    <w:rsid w:val="00810AA9"/>
    <w:rsid w:val="0081139D"/>
    <w:rsid w:val="008114F3"/>
    <w:rsid w:val="00812ADD"/>
    <w:rsid w:val="00812F8C"/>
    <w:rsid w:val="00813A27"/>
    <w:rsid w:val="008149DC"/>
    <w:rsid w:val="00814D7F"/>
    <w:rsid w:val="00814EDA"/>
    <w:rsid w:val="008158BD"/>
    <w:rsid w:val="00815E9C"/>
    <w:rsid w:val="00815FC8"/>
    <w:rsid w:val="00816B0A"/>
    <w:rsid w:val="00820290"/>
    <w:rsid w:val="00820D45"/>
    <w:rsid w:val="00821C30"/>
    <w:rsid w:val="00822E86"/>
    <w:rsid w:val="00823F9F"/>
    <w:rsid w:val="00824193"/>
    <w:rsid w:val="00824C63"/>
    <w:rsid w:val="00824F2A"/>
    <w:rsid w:val="00825907"/>
    <w:rsid w:val="00826BCD"/>
    <w:rsid w:val="008270DC"/>
    <w:rsid w:val="008274DA"/>
    <w:rsid w:val="00830431"/>
    <w:rsid w:val="00830D68"/>
    <w:rsid w:val="00831B2D"/>
    <w:rsid w:val="00832333"/>
    <w:rsid w:val="00832FC7"/>
    <w:rsid w:val="008332B9"/>
    <w:rsid w:val="00833684"/>
    <w:rsid w:val="0083448A"/>
    <w:rsid w:val="008348CB"/>
    <w:rsid w:val="0083734C"/>
    <w:rsid w:val="00840AF2"/>
    <w:rsid w:val="00840F61"/>
    <w:rsid w:val="0084140A"/>
    <w:rsid w:val="0084245F"/>
    <w:rsid w:val="00842C1C"/>
    <w:rsid w:val="00842FA9"/>
    <w:rsid w:val="00843DED"/>
    <w:rsid w:val="0084497C"/>
    <w:rsid w:val="00844D8F"/>
    <w:rsid w:val="00845B8E"/>
    <w:rsid w:val="0084673B"/>
    <w:rsid w:val="008505A5"/>
    <w:rsid w:val="00850941"/>
    <w:rsid w:val="00850E9A"/>
    <w:rsid w:val="0085128A"/>
    <w:rsid w:val="0085275D"/>
    <w:rsid w:val="0085304C"/>
    <w:rsid w:val="00853071"/>
    <w:rsid w:val="00853486"/>
    <w:rsid w:val="00853E41"/>
    <w:rsid w:val="00854466"/>
    <w:rsid w:val="008552D3"/>
    <w:rsid w:val="00855A27"/>
    <w:rsid w:val="00855A94"/>
    <w:rsid w:val="0085764C"/>
    <w:rsid w:val="008600ED"/>
    <w:rsid w:val="00860B61"/>
    <w:rsid w:val="00860B96"/>
    <w:rsid w:val="00860C35"/>
    <w:rsid w:val="008620DA"/>
    <w:rsid w:val="0086227A"/>
    <w:rsid w:val="00862358"/>
    <w:rsid w:val="008637ED"/>
    <w:rsid w:val="00864DDF"/>
    <w:rsid w:val="0086597E"/>
    <w:rsid w:val="00865AD5"/>
    <w:rsid w:val="008662C0"/>
    <w:rsid w:val="0086669B"/>
    <w:rsid w:val="008677F3"/>
    <w:rsid w:val="00867EAD"/>
    <w:rsid w:val="00870563"/>
    <w:rsid w:val="008714B6"/>
    <w:rsid w:val="008725D4"/>
    <w:rsid w:val="00872EFB"/>
    <w:rsid w:val="00873908"/>
    <w:rsid w:val="00873D36"/>
    <w:rsid w:val="00873D79"/>
    <w:rsid w:val="008742F2"/>
    <w:rsid w:val="00874818"/>
    <w:rsid w:val="00874973"/>
    <w:rsid w:val="00874A47"/>
    <w:rsid w:val="00875999"/>
    <w:rsid w:val="00876040"/>
    <w:rsid w:val="00876418"/>
    <w:rsid w:val="00876692"/>
    <w:rsid w:val="00876DB0"/>
    <w:rsid w:val="00880CAC"/>
    <w:rsid w:val="0088141F"/>
    <w:rsid w:val="00881ED8"/>
    <w:rsid w:val="00882519"/>
    <w:rsid w:val="00890A05"/>
    <w:rsid w:val="0089109D"/>
    <w:rsid w:val="0089225A"/>
    <w:rsid w:val="008930F3"/>
    <w:rsid w:val="008936CD"/>
    <w:rsid w:val="00893CE8"/>
    <w:rsid w:val="008954D6"/>
    <w:rsid w:val="00896434"/>
    <w:rsid w:val="008979C1"/>
    <w:rsid w:val="00897CD1"/>
    <w:rsid w:val="008A149A"/>
    <w:rsid w:val="008A2E97"/>
    <w:rsid w:val="008A309A"/>
    <w:rsid w:val="008A4F31"/>
    <w:rsid w:val="008A555F"/>
    <w:rsid w:val="008A699A"/>
    <w:rsid w:val="008A6AAB"/>
    <w:rsid w:val="008B1014"/>
    <w:rsid w:val="008B1B64"/>
    <w:rsid w:val="008B23C2"/>
    <w:rsid w:val="008B32CC"/>
    <w:rsid w:val="008B3823"/>
    <w:rsid w:val="008B465D"/>
    <w:rsid w:val="008B4887"/>
    <w:rsid w:val="008B49EE"/>
    <w:rsid w:val="008B52CB"/>
    <w:rsid w:val="008B6A10"/>
    <w:rsid w:val="008B6D82"/>
    <w:rsid w:val="008B6E07"/>
    <w:rsid w:val="008B6EEF"/>
    <w:rsid w:val="008B7154"/>
    <w:rsid w:val="008B7C0A"/>
    <w:rsid w:val="008B7E34"/>
    <w:rsid w:val="008C0678"/>
    <w:rsid w:val="008C073E"/>
    <w:rsid w:val="008C1976"/>
    <w:rsid w:val="008C1A8E"/>
    <w:rsid w:val="008C2304"/>
    <w:rsid w:val="008C3125"/>
    <w:rsid w:val="008C3240"/>
    <w:rsid w:val="008C3B5F"/>
    <w:rsid w:val="008C418C"/>
    <w:rsid w:val="008C41C0"/>
    <w:rsid w:val="008C4B8F"/>
    <w:rsid w:val="008C62F3"/>
    <w:rsid w:val="008C6B8A"/>
    <w:rsid w:val="008C6D96"/>
    <w:rsid w:val="008D010A"/>
    <w:rsid w:val="008D0B7A"/>
    <w:rsid w:val="008D0DC5"/>
    <w:rsid w:val="008D0F3D"/>
    <w:rsid w:val="008D10EA"/>
    <w:rsid w:val="008D10FF"/>
    <w:rsid w:val="008D212D"/>
    <w:rsid w:val="008D2579"/>
    <w:rsid w:val="008D4332"/>
    <w:rsid w:val="008D43A3"/>
    <w:rsid w:val="008D4CAA"/>
    <w:rsid w:val="008D6020"/>
    <w:rsid w:val="008D6EBA"/>
    <w:rsid w:val="008D6F03"/>
    <w:rsid w:val="008D74CD"/>
    <w:rsid w:val="008D7845"/>
    <w:rsid w:val="008D7A8C"/>
    <w:rsid w:val="008E1049"/>
    <w:rsid w:val="008E1A65"/>
    <w:rsid w:val="008E1BC8"/>
    <w:rsid w:val="008E2C58"/>
    <w:rsid w:val="008E32EF"/>
    <w:rsid w:val="008E3B58"/>
    <w:rsid w:val="008E42B0"/>
    <w:rsid w:val="008E4679"/>
    <w:rsid w:val="008E5125"/>
    <w:rsid w:val="008E5A5D"/>
    <w:rsid w:val="008E620A"/>
    <w:rsid w:val="008E654F"/>
    <w:rsid w:val="008E6E43"/>
    <w:rsid w:val="008E7AFB"/>
    <w:rsid w:val="008E7DE5"/>
    <w:rsid w:val="008F15AD"/>
    <w:rsid w:val="008F21FE"/>
    <w:rsid w:val="008F2282"/>
    <w:rsid w:val="008F306E"/>
    <w:rsid w:val="008F365B"/>
    <w:rsid w:val="008F5918"/>
    <w:rsid w:val="008F5C16"/>
    <w:rsid w:val="008F6A45"/>
    <w:rsid w:val="008F6B61"/>
    <w:rsid w:val="008F7E2F"/>
    <w:rsid w:val="00900070"/>
    <w:rsid w:val="009007BF"/>
    <w:rsid w:val="009012C3"/>
    <w:rsid w:val="009020FC"/>
    <w:rsid w:val="00902DAF"/>
    <w:rsid w:val="00903886"/>
    <w:rsid w:val="0090517E"/>
    <w:rsid w:val="00907272"/>
    <w:rsid w:val="0090733A"/>
    <w:rsid w:val="00907957"/>
    <w:rsid w:val="00911BA7"/>
    <w:rsid w:val="00911BF8"/>
    <w:rsid w:val="00912BFC"/>
    <w:rsid w:val="00912CCF"/>
    <w:rsid w:val="00912CD4"/>
    <w:rsid w:val="0091333C"/>
    <w:rsid w:val="00913C76"/>
    <w:rsid w:val="009140DD"/>
    <w:rsid w:val="00914496"/>
    <w:rsid w:val="00914B20"/>
    <w:rsid w:val="00915130"/>
    <w:rsid w:val="00916259"/>
    <w:rsid w:val="009164F9"/>
    <w:rsid w:val="00916600"/>
    <w:rsid w:val="00916DA5"/>
    <w:rsid w:val="009171FB"/>
    <w:rsid w:val="00920643"/>
    <w:rsid w:val="00920D81"/>
    <w:rsid w:val="00920D89"/>
    <w:rsid w:val="009236C8"/>
    <w:rsid w:val="00924D21"/>
    <w:rsid w:val="00924DC7"/>
    <w:rsid w:val="009259DF"/>
    <w:rsid w:val="00925B9B"/>
    <w:rsid w:val="009273F9"/>
    <w:rsid w:val="00930174"/>
    <w:rsid w:val="00930CCD"/>
    <w:rsid w:val="00930F26"/>
    <w:rsid w:val="00933166"/>
    <w:rsid w:val="0093349B"/>
    <w:rsid w:val="00933BAB"/>
    <w:rsid w:val="00934927"/>
    <w:rsid w:val="009349C2"/>
    <w:rsid w:val="00934F24"/>
    <w:rsid w:val="00935705"/>
    <w:rsid w:val="009357E5"/>
    <w:rsid w:val="00935AE9"/>
    <w:rsid w:val="00936C1C"/>
    <w:rsid w:val="00936FCE"/>
    <w:rsid w:val="00941AEB"/>
    <w:rsid w:val="0094223D"/>
    <w:rsid w:val="00943599"/>
    <w:rsid w:val="00943FF3"/>
    <w:rsid w:val="009445F1"/>
    <w:rsid w:val="00946115"/>
    <w:rsid w:val="009461EE"/>
    <w:rsid w:val="0094654E"/>
    <w:rsid w:val="0094669C"/>
    <w:rsid w:val="009467A8"/>
    <w:rsid w:val="00946823"/>
    <w:rsid w:val="00950041"/>
    <w:rsid w:val="009506D7"/>
    <w:rsid w:val="0095146F"/>
    <w:rsid w:val="00951FA1"/>
    <w:rsid w:val="00953339"/>
    <w:rsid w:val="009533CF"/>
    <w:rsid w:val="00956194"/>
    <w:rsid w:val="00956F7D"/>
    <w:rsid w:val="00960D05"/>
    <w:rsid w:val="009617BF"/>
    <w:rsid w:val="009631A7"/>
    <w:rsid w:val="009632E4"/>
    <w:rsid w:val="00963A5F"/>
    <w:rsid w:val="00963E95"/>
    <w:rsid w:val="00964D8D"/>
    <w:rsid w:val="00965617"/>
    <w:rsid w:val="00965ACA"/>
    <w:rsid w:val="00965C9B"/>
    <w:rsid w:val="009663BB"/>
    <w:rsid w:val="00966581"/>
    <w:rsid w:val="00971422"/>
    <w:rsid w:val="00972C31"/>
    <w:rsid w:val="00972F4F"/>
    <w:rsid w:val="00973C6F"/>
    <w:rsid w:val="00974CA5"/>
    <w:rsid w:val="00974EF6"/>
    <w:rsid w:val="00975213"/>
    <w:rsid w:val="00977A59"/>
    <w:rsid w:val="00977D72"/>
    <w:rsid w:val="009801EC"/>
    <w:rsid w:val="009802B6"/>
    <w:rsid w:val="00980641"/>
    <w:rsid w:val="0098111F"/>
    <w:rsid w:val="009812BF"/>
    <w:rsid w:val="009814A0"/>
    <w:rsid w:val="00981610"/>
    <w:rsid w:val="009832B1"/>
    <w:rsid w:val="00984475"/>
    <w:rsid w:val="009845F2"/>
    <w:rsid w:val="00986E6E"/>
    <w:rsid w:val="009876F6"/>
    <w:rsid w:val="00987DD6"/>
    <w:rsid w:val="009905F3"/>
    <w:rsid w:val="00990918"/>
    <w:rsid w:val="00990B82"/>
    <w:rsid w:val="00992B99"/>
    <w:rsid w:val="00992DE3"/>
    <w:rsid w:val="009957A8"/>
    <w:rsid w:val="00995B23"/>
    <w:rsid w:val="00996C46"/>
    <w:rsid w:val="00996FE3"/>
    <w:rsid w:val="0099795B"/>
    <w:rsid w:val="009A0A00"/>
    <w:rsid w:val="009A136F"/>
    <w:rsid w:val="009A159C"/>
    <w:rsid w:val="009A17DA"/>
    <w:rsid w:val="009A2F28"/>
    <w:rsid w:val="009A2FCC"/>
    <w:rsid w:val="009A3D7B"/>
    <w:rsid w:val="009A3EEA"/>
    <w:rsid w:val="009A47E8"/>
    <w:rsid w:val="009A4F55"/>
    <w:rsid w:val="009B13B3"/>
    <w:rsid w:val="009B1DFC"/>
    <w:rsid w:val="009B2600"/>
    <w:rsid w:val="009B28F5"/>
    <w:rsid w:val="009B322C"/>
    <w:rsid w:val="009B38B4"/>
    <w:rsid w:val="009B4350"/>
    <w:rsid w:val="009B4915"/>
    <w:rsid w:val="009B4D36"/>
    <w:rsid w:val="009B4FD1"/>
    <w:rsid w:val="009B52D3"/>
    <w:rsid w:val="009B54E0"/>
    <w:rsid w:val="009B632B"/>
    <w:rsid w:val="009C10B2"/>
    <w:rsid w:val="009C11DA"/>
    <w:rsid w:val="009C1752"/>
    <w:rsid w:val="009C1D18"/>
    <w:rsid w:val="009C291A"/>
    <w:rsid w:val="009C2C4C"/>
    <w:rsid w:val="009C3E71"/>
    <w:rsid w:val="009C4359"/>
    <w:rsid w:val="009C4A98"/>
    <w:rsid w:val="009C5B2E"/>
    <w:rsid w:val="009C5B68"/>
    <w:rsid w:val="009C6452"/>
    <w:rsid w:val="009C6C63"/>
    <w:rsid w:val="009C71FB"/>
    <w:rsid w:val="009C7E86"/>
    <w:rsid w:val="009C7F71"/>
    <w:rsid w:val="009D01D1"/>
    <w:rsid w:val="009D0D7F"/>
    <w:rsid w:val="009D19DE"/>
    <w:rsid w:val="009D233F"/>
    <w:rsid w:val="009D2F2F"/>
    <w:rsid w:val="009D3062"/>
    <w:rsid w:val="009D48FE"/>
    <w:rsid w:val="009D4B1D"/>
    <w:rsid w:val="009D56E8"/>
    <w:rsid w:val="009D5718"/>
    <w:rsid w:val="009D5810"/>
    <w:rsid w:val="009D5CDC"/>
    <w:rsid w:val="009D6CC7"/>
    <w:rsid w:val="009D6CF6"/>
    <w:rsid w:val="009D6D5C"/>
    <w:rsid w:val="009D7A81"/>
    <w:rsid w:val="009E19AC"/>
    <w:rsid w:val="009E1DDA"/>
    <w:rsid w:val="009E2E0E"/>
    <w:rsid w:val="009E2E38"/>
    <w:rsid w:val="009E3D02"/>
    <w:rsid w:val="009E4E78"/>
    <w:rsid w:val="009E704C"/>
    <w:rsid w:val="009E79BA"/>
    <w:rsid w:val="009E7D58"/>
    <w:rsid w:val="009F0B47"/>
    <w:rsid w:val="009F1115"/>
    <w:rsid w:val="009F12A4"/>
    <w:rsid w:val="009F154C"/>
    <w:rsid w:val="009F1B03"/>
    <w:rsid w:val="009F1E94"/>
    <w:rsid w:val="009F2235"/>
    <w:rsid w:val="009F2A2A"/>
    <w:rsid w:val="009F32BC"/>
    <w:rsid w:val="009F43FB"/>
    <w:rsid w:val="009F6855"/>
    <w:rsid w:val="009F6858"/>
    <w:rsid w:val="009F74F5"/>
    <w:rsid w:val="00A004FC"/>
    <w:rsid w:val="00A007F1"/>
    <w:rsid w:val="00A00812"/>
    <w:rsid w:val="00A0165A"/>
    <w:rsid w:val="00A01694"/>
    <w:rsid w:val="00A019B6"/>
    <w:rsid w:val="00A01B48"/>
    <w:rsid w:val="00A038DF"/>
    <w:rsid w:val="00A043A7"/>
    <w:rsid w:val="00A0527E"/>
    <w:rsid w:val="00A0545B"/>
    <w:rsid w:val="00A05513"/>
    <w:rsid w:val="00A05C03"/>
    <w:rsid w:val="00A07E5F"/>
    <w:rsid w:val="00A11CF1"/>
    <w:rsid w:val="00A12E76"/>
    <w:rsid w:val="00A14B55"/>
    <w:rsid w:val="00A16181"/>
    <w:rsid w:val="00A165B3"/>
    <w:rsid w:val="00A17070"/>
    <w:rsid w:val="00A1725B"/>
    <w:rsid w:val="00A202C7"/>
    <w:rsid w:val="00A22305"/>
    <w:rsid w:val="00A24896"/>
    <w:rsid w:val="00A25C5E"/>
    <w:rsid w:val="00A25DA8"/>
    <w:rsid w:val="00A2726D"/>
    <w:rsid w:val="00A272AC"/>
    <w:rsid w:val="00A27CFB"/>
    <w:rsid w:val="00A30CAA"/>
    <w:rsid w:val="00A3160C"/>
    <w:rsid w:val="00A31713"/>
    <w:rsid w:val="00A33E5E"/>
    <w:rsid w:val="00A341DA"/>
    <w:rsid w:val="00A34D23"/>
    <w:rsid w:val="00A34DA4"/>
    <w:rsid w:val="00A35117"/>
    <w:rsid w:val="00A354E2"/>
    <w:rsid w:val="00A40171"/>
    <w:rsid w:val="00A401BA"/>
    <w:rsid w:val="00A40682"/>
    <w:rsid w:val="00A41BE8"/>
    <w:rsid w:val="00A428BD"/>
    <w:rsid w:val="00A42D65"/>
    <w:rsid w:val="00A437BB"/>
    <w:rsid w:val="00A447E6"/>
    <w:rsid w:val="00A44B93"/>
    <w:rsid w:val="00A44C10"/>
    <w:rsid w:val="00A45534"/>
    <w:rsid w:val="00A46800"/>
    <w:rsid w:val="00A50877"/>
    <w:rsid w:val="00A50DD1"/>
    <w:rsid w:val="00A51F67"/>
    <w:rsid w:val="00A54F1B"/>
    <w:rsid w:val="00A55153"/>
    <w:rsid w:val="00A56110"/>
    <w:rsid w:val="00A562E1"/>
    <w:rsid w:val="00A60419"/>
    <w:rsid w:val="00A60771"/>
    <w:rsid w:val="00A61497"/>
    <w:rsid w:val="00A61CA7"/>
    <w:rsid w:val="00A61DAC"/>
    <w:rsid w:val="00A6283B"/>
    <w:rsid w:val="00A650A9"/>
    <w:rsid w:val="00A6541C"/>
    <w:rsid w:val="00A657A0"/>
    <w:rsid w:val="00A658FB"/>
    <w:rsid w:val="00A6601F"/>
    <w:rsid w:val="00A66CA6"/>
    <w:rsid w:val="00A70069"/>
    <w:rsid w:val="00A70251"/>
    <w:rsid w:val="00A702B3"/>
    <w:rsid w:val="00A70BB9"/>
    <w:rsid w:val="00A70E0D"/>
    <w:rsid w:val="00A710F1"/>
    <w:rsid w:val="00A7197E"/>
    <w:rsid w:val="00A71B54"/>
    <w:rsid w:val="00A721C2"/>
    <w:rsid w:val="00A72715"/>
    <w:rsid w:val="00A72AF4"/>
    <w:rsid w:val="00A73075"/>
    <w:rsid w:val="00A75352"/>
    <w:rsid w:val="00A77000"/>
    <w:rsid w:val="00A77362"/>
    <w:rsid w:val="00A8069C"/>
    <w:rsid w:val="00A80B84"/>
    <w:rsid w:val="00A80CB2"/>
    <w:rsid w:val="00A838D7"/>
    <w:rsid w:val="00A83A73"/>
    <w:rsid w:val="00A83F05"/>
    <w:rsid w:val="00A840DE"/>
    <w:rsid w:val="00A844CE"/>
    <w:rsid w:val="00A85401"/>
    <w:rsid w:val="00A86532"/>
    <w:rsid w:val="00A86960"/>
    <w:rsid w:val="00A86D21"/>
    <w:rsid w:val="00A86E37"/>
    <w:rsid w:val="00A87B05"/>
    <w:rsid w:val="00A87B84"/>
    <w:rsid w:val="00A9014F"/>
    <w:rsid w:val="00A91267"/>
    <w:rsid w:val="00A91414"/>
    <w:rsid w:val="00A946E7"/>
    <w:rsid w:val="00A94772"/>
    <w:rsid w:val="00A95348"/>
    <w:rsid w:val="00A97346"/>
    <w:rsid w:val="00A97E19"/>
    <w:rsid w:val="00AA0833"/>
    <w:rsid w:val="00AA2E10"/>
    <w:rsid w:val="00AA52AB"/>
    <w:rsid w:val="00AA5761"/>
    <w:rsid w:val="00AA5969"/>
    <w:rsid w:val="00AA5A0D"/>
    <w:rsid w:val="00AA5F39"/>
    <w:rsid w:val="00AA69BC"/>
    <w:rsid w:val="00AA6C3A"/>
    <w:rsid w:val="00AA6DCA"/>
    <w:rsid w:val="00AA7857"/>
    <w:rsid w:val="00AA79AC"/>
    <w:rsid w:val="00AB0306"/>
    <w:rsid w:val="00AB09EA"/>
    <w:rsid w:val="00AB0FF4"/>
    <w:rsid w:val="00AB20F0"/>
    <w:rsid w:val="00AB3374"/>
    <w:rsid w:val="00AB3387"/>
    <w:rsid w:val="00AB3682"/>
    <w:rsid w:val="00AB3D47"/>
    <w:rsid w:val="00AB407A"/>
    <w:rsid w:val="00AB5DFC"/>
    <w:rsid w:val="00AB5EFD"/>
    <w:rsid w:val="00AB6052"/>
    <w:rsid w:val="00AC0AAA"/>
    <w:rsid w:val="00AC0AF7"/>
    <w:rsid w:val="00AC2043"/>
    <w:rsid w:val="00AC20FA"/>
    <w:rsid w:val="00AC2491"/>
    <w:rsid w:val="00AC3A88"/>
    <w:rsid w:val="00AC46F7"/>
    <w:rsid w:val="00AC4E81"/>
    <w:rsid w:val="00AC5FE6"/>
    <w:rsid w:val="00AC6A06"/>
    <w:rsid w:val="00AC6C4E"/>
    <w:rsid w:val="00AC6E07"/>
    <w:rsid w:val="00AC758B"/>
    <w:rsid w:val="00AD0580"/>
    <w:rsid w:val="00AD08D7"/>
    <w:rsid w:val="00AD09E1"/>
    <w:rsid w:val="00AD0E65"/>
    <w:rsid w:val="00AD14CC"/>
    <w:rsid w:val="00AD1D32"/>
    <w:rsid w:val="00AD1D94"/>
    <w:rsid w:val="00AD1E7D"/>
    <w:rsid w:val="00AD22F4"/>
    <w:rsid w:val="00AD2DBF"/>
    <w:rsid w:val="00AD43E3"/>
    <w:rsid w:val="00AD4DE5"/>
    <w:rsid w:val="00AD59FF"/>
    <w:rsid w:val="00AD5D8E"/>
    <w:rsid w:val="00AD6212"/>
    <w:rsid w:val="00AD6220"/>
    <w:rsid w:val="00AD6C64"/>
    <w:rsid w:val="00AD73AD"/>
    <w:rsid w:val="00AD794D"/>
    <w:rsid w:val="00AD7B86"/>
    <w:rsid w:val="00AD7BA9"/>
    <w:rsid w:val="00AD7FF6"/>
    <w:rsid w:val="00AE0457"/>
    <w:rsid w:val="00AE09D8"/>
    <w:rsid w:val="00AE17A9"/>
    <w:rsid w:val="00AE310B"/>
    <w:rsid w:val="00AE3CED"/>
    <w:rsid w:val="00AE4539"/>
    <w:rsid w:val="00AE5AAB"/>
    <w:rsid w:val="00AE5C3A"/>
    <w:rsid w:val="00AE5F0C"/>
    <w:rsid w:val="00AE6361"/>
    <w:rsid w:val="00AE6486"/>
    <w:rsid w:val="00AE66B9"/>
    <w:rsid w:val="00AE69E2"/>
    <w:rsid w:val="00AF1178"/>
    <w:rsid w:val="00AF29E3"/>
    <w:rsid w:val="00AF32BE"/>
    <w:rsid w:val="00AF3CCC"/>
    <w:rsid w:val="00AF5366"/>
    <w:rsid w:val="00AF5CDC"/>
    <w:rsid w:val="00AF7926"/>
    <w:rsid w:val="00AF7AFD"/>
    <w:rsid w:val="00B00700"/>
    <w:rsid w:val="00B01CB6"/>
    <w:rsid w:val="00B038AE"/>
    <w:rsid w:val="00B04269"/>
    <w:rsid w:val="00B06120"/>
    <w:rsid w:val="00B06A05"/>
    <w:rsid w:val="00B07035"/>
    <w:rsid w:val="00B07AF9"/>
    <w:rsid w:val="00B10CCF"/>
    <w:rsid w:val="00B11684"/>
    <w:rsid w:val="00B138FF"/>
    <w:rsid w:val="00B14628"/>
    <w:rsid w:val="00B14B40"/>
    <w:rsid w:val="00B14EC3"/>
    <w:rsid w:val="00B16374"/>
    <w:rsid w:val="00B16BC5"/>
    <w:rsid w:val="00B173A4"/>
    <w:rsid w:val="00B1784F"/>
    <w:rsid w:val="00B20EC9"/>
    <w:rsid w:val="00B21B30"/>
    <w:rsid w:val="00B22A90"/>
    <w:rsid w:val="00B23CC8"/>
    <w:rsid w:val="00B23DAB"/>
    <w:rsid w:val="00B23E4D"/>
    <w:rsid w:val="00B23F7D"/>
    <w:rsid w:val="00B2437A"/>
    <w:rsid w:val="00B247B5"/>
    <w:rsid w:val="00B24937"/>
    <w:rsid w:val="00B24E9D"/>
    <w:rsid w:val="00B2555F"/>
    <w:rsid w:val="00B26443"/>
    <w:rsid w:val="00B31307"/>
    <w:rsid w:val="00B32247"/>
    <w:rsid w:val="00B33F62"/>
    <w:rsid w:val="00B3418B"/>
    <w:rsid w:val="00B3422D"/>
    <w:rsid w:val="00B34421"/>
    <w:rsid w:val="00B34CC9"/>
    <w:rsid w:val="00B3557A"/>
    <w:rsid w:val="00B35A02"/>
    <w:rsid w:val="00B36875"/>
    <w:rsid w:val="00B403E3"/>
    <w:rsid w:val="00B42D65"/>
    <w:rsid w:val="00B44525"/>
    <w:rsid w:val="00B45CEC"/>
    <w:rsid w:val="00B462AA"/>
    <w:rsid w:val="00B46320"/>
    <w:rsid w:val="00B46620"/>
    <w:rsid w:val="00B4773A"/>
    <w:rsid w:val="00B47CF9"/>
    <w:rsid w:val="00B47D2B"/>
    <w:rsid w:val="00B50903"/>
    <w:rsid w:val="00B50DA7"/>
    <w:rsid w:val="00B51803"/>
    <w:rsid w:val="00B5196A"/>
    <w:rsid w:val="00B54405"/>
    <w:rsid w:val="00B551A8"/>
    <w:rsid w:val="00B554B2"/>
    <w:rsid w:val="00B56BB8"/>
    <w:rsid w:val="00B573F8"/>
    <w:rsid w:val="00B604AD"/>
    <w:rsid w:val="00B62065"/>
    <w:rsid w:val="00B625A3"/>
    <w:rsid w:val="00B629DA"/>
    <w:rsid w:val="00B64438"/>
    <w:rsid w:val="00B66855"/>
    <w:rsid w:val="00B66B34"/>
    <w:rsid w:val="00B66B7D"/>
    <w:rsid w:val="00B709C1"/>
    <w:rsid w:val="00B71B1E"/>
    <w:rsid w:val="00B71B9D"/>
    <w:rsid w:val="00B71CBB"/>
    <w:rsid w:val="00B71F54"/>
    <w:rsid w:val="00B71FF6"/>
    <w:rsid w:val="00B7203E"/>
    <w:rsid w:val="00B72F29"/>
    <w:rsid w:val="00B73B2D"/>
    <w:rsid w:val="00B7427B"/>
    <w:rsid w:val="00B742D2"/>
    <w:rsid w:val="00B747B1"/>
    <w:rsid w:val="00B74F1B"/>
    <w:rsid w:val="00B758FF"/>
    <w:rsid w:val="00B777A3"/>
    <w:rsid w:val="00B77864"/>
    <w:rsid w:val="00B8028A"/>
    <w:rsid w:val="00B80447"/>
    <w:rsid w:val="00B80974"/>
    <w:rsid w:val="00B8233F"/>
    <w:rsid w:val="00B824C7"/>
    <w:rsid w:val="00B842F9"/>
    <w:rsid w:val="00B8545E"/>
    <w:rsid w:val="00B8759A"/>
    <w:rsid w:val="00B919DA"/>
    <w:rsid w:val="00B94F70"/>
    <w:rsid w:val="00B95307"/>
    <w:rsid w:val="00B95417"/>
    <w:rsid w:val="00B95AAB"/>
    <w:rsid w:val="00B960D9"/>
    <w:rsid w:val="00BA0236"/>
    <w:rsid w:val="00BA0941"/>
    <w:rsid w:val="00BA0BEA"/>
    <w:rsid w:val="00BA0DCD"/>
    <w:rsid w:val="00BA10BF"/>
    <w:rsid w:val="00BA1BB2"/>
    <w:rsid w:val="00BA1F79"/>
    <w:rsid w:val="00BA331C"/>
    <w:rsid w:val="00BA600D"/>
    <w:rsid w:val="00BA7E83"/>
    <w:rsid w:val="00BB0199"/>
    <w:rsid w:val="00BB47F8"/>
    <w:rsid w:val="00BB4CDC"/>
    <w:rsid w:val="00BB6BFC"/>
    <w:rsid w:val="00BC03B6"/>
    <w:rsid w:val="00BC0889"/>
    <w:rsid w:val="00BC13E9"/>
    <w:rsid w:val="00BC1E82"/>
    <w:rsid w:val="00BC26CB"/>
    <w:rsid w:val="00BC2A4D"/>
    <w:rsid w:val="00BC3F1C"/>
    <w:rsid w:val="00BC4524"/>
    <w:rsid w:val="00BC4F78"/>
    <w:rsid w:val="00BC5464"/>
    <w:rsid w:val="00BC5DAB"/>
    <w:rsid w:val="00BC6075"/>
    <w:rsid w:val="00BC68E1"/>
    <w:rsid w:val="00BC6A61"/>
    <w:rsid w:val="00BD0F7D"/>
    <w:rsid w:val="00BD0FA4"/>
    <w:rsid w:val="00BD10B3"/>
    <w:rsid w:val="00BD1106"/>
    <w:rsid w:val="00BD2632"/>
    <w:rsid w:val="00BD2EB0"/>
    <w:rsid w:val="00BD385C"/>
    <w:rsid w:val="00BD5092"/>
    <w:rsid w:val="00BD554A"/>
    <w:rsid w:val="00BD5B2A"/>
    <w:rsid w:val="00BD69D6"/>
    <w:rsid w:val="00BD6BBC"/>
    <w:rsid w:val="00BD703C"/>
    <w:rsid w:val="00BE0574"/>
    <w:rsid w:val="00BE0D64"/>
    <w:rsid w:val="00BE11DF"/>
    <w:rsid w:val="00BE179E"/>
    <w:rsid w:val="00BE1C5E"/>
    <w:rsid w:val="00BE1FB3"/>
    <w:rsid w:val="00BE2204"/>
    <w:rsid w:val="00BE29F3"/>
    <w:rsid w:val="00BE2B4E"/>
    <w:rsid w:val="00BE4672"/>
    <w:rsid w:val="00BE4CF0"/>
    <w:rsid w:val="00BE5F29"/>
    <w:rsid w:val="00BE638B"/>
    <w:rsid w:val="00BE7822"/>
    <w:rsid w:val="00BE7B0B"/>
    <w:rsid w:val="00BF0AF5"/>
    <w:rsid w:val="00BF0F76"/>
    <w:rsid w:val="00BF0FD8"/>
    <w:rsid w:val="00BF21B6"/>
    <w:rsid w:val="00BF243A"/>
    <w:rsid w:val="00BF268C"/>
    <w:rsid w:val="00BF2772"/>
    <w:rsid w:val="00BF4797"/>
    <w:rsid w:val="00BF4FAF"/>
    <w:rsid w:val="00BF542B"/>
    <w:rsid w:val="00BF5542"/>
    <w:rsid w:val="00BF57FF"/>
    <w:rsid w:val="00BF5DFB"/>
    <w:rsid w:val="00BF61AB"/>
    <w:rsid w:val="00BF6338"/>
    <w:rsid w:val="00BF690F"/>
    <w:rsid w:val="00BF6BAB"/>
    <w:rsid w:val="00BF6D69"/>
    <w:rsid w:val="00BF7337"/>
    <w:rsid w:val="00BF7371"/>
    <w:rsid w:val="00C00397"/>
    <w:rsid w:val="00C00C6B"/>
    <w:rsid w:val="00C0145A"/>
    <w:rsid w:val="00C021E5"/>
    <w:rsid w:val="00C031FC"/>
    <w:rsid w:val="00C040C7"/>
    <w:rsid w:val="00C0429D"/>
    <w:rsid w:val="00C049E5"/>
    <w:rsid w:val="00C05688"/>
    <w:rsid w:val="00C0665B"/>
    <w:rsid w:val="00C0698A"/>
    <w:rsid w:val="00C06D0E"/>
    <w:rsid w:val="00C07A54"/>
    <w:rsid w:val="00C07B9F"/>
    <w:rsid w:val="00C07D56"/>
    <w:rsid w:val="00C1008E"/>
    <w:rsid w:val="00C11338"/>
    <w:rsid w:val="00C11D73"/>
    <w:rsid w:val="00C11E1E"/>
    <w:rsid w:val="00C12631"/>
    <w:rsid w:val="00C13C1C"/>
    <w:rsid w:val="00C14A08"/>
    <w:rsid w:val="00C1538E"/>
    <w:rsid w:val="00C153C6"/>
    <w:rsid w:val="00C20AB9"/>
    <w:rsid w:val="00C20FC6"/>
    <w:rsid w:val="00C214B7"/>
    <w:rsid w:val="00C22602"/>
    <w:rsid w:val="00C22653"/>
    <w:rsid w:val="00C23248"/>
    <w:rsid w:val="00C24A34"/>
    <w:rsid w:val="00C252FD"/>
    <w:rsid w:val="00C25656"/>
    <w:rsid w:val="00C2751D"/>
    <w:rsid w:val="00C3066F"/>
    <w:rsid w:val="00C30A32"/>
    <w:rsid w:val="00C30C14"/>
    <w:rsid w:val="00C31263"/>
    <w:rsid w:val="00C314A1"/>
    <w:rsid w:val="00C31638"/>
    <w:rsid w:val="00C31FC1"/>
    <w:rsid w:val="00C328A5"/>
    <w:rsid w:val="00C339B6"/>
    <w:rsid w:val="00C350D5"/>
    <w:rsid w:val="00C373EF"/>
    <w:rsid w:val="00C425E0"/>
    <w:rsid w:val="00C4471C"/>
    <w:rsid w:val="00C454EE"/>
    <w:rsid w:val="00C45A47"/>
    <w:rsid w:val="00C46B30"/>
    <w:rsid w:val="00C475CD"/>
    <w:rsid w:val="00C47CDF"/>
    <w:rsid w:val="00C50BF8"/>
    <w:rsid w:val="00C50D97"/>
    <w:rsid w:val="00C515F0"/>
    <w:rsid w:val="00C51BC7"/>
    <w:rsid w:val="00C51F1D"/>
    <w:rsid w:val="00C522C1"/>
    <w:rsid w:val="00C527B1"/>
    <w:rsid w:val="00C52B8A"/>
    <w:rsid w:val="00C53647"/>
    <w:rsid w:val="00C5464E"/>
    <w:rsid w:val="00C55438"/>
    <w:rsid w:val="00C556D7"/>
    <w:rsid w:val="00C55D01"/>
    <w:rsid w:val="00C55E46"/>
    <w:rsid w:val="00C565D2"/>
    <w:rsid w:val="00C57FB8"/>
    <w:rsid w:val="00C606C2"/>
    <w:rsid w:val="00C60E34"/>
    <w:rsid w:val="00C6410D"/>
    <w:rsid w:val="00C64152"/>
    <w:rsid w:val="00C65253"/>
    <w:rsid w:val="00C653E4"/>
    <w:rsid w:val="00C657C2"/>
    <w:rsid w:val="00C658A0"/>
    <w:rsid w:val="00C660FC"/>
    <w:rsid w:val="00C67BB2"/>
    <w:rsid w:val="00C725E1"/>
    <w:rsid w:val="00C7450F"/>
    <w:rsid w:val="00C74613"/>
    <w:rsid w:val="00C74742"/>
    <w:rsid w:val="00C747F1"/>
    <w:rsid w:val="00C7534D"/>
    <w:rsid w:val="00C75468"/>
    <w:rsid w:val="00C75D2C"/>
    <w:rsid w:val="00C75EBD"/>
    <w:rsid w:val="00C76B3E"/>
    <w:rsid w:val="00C77B9D"/>
    <w:rsid w:val="00C81120"/>
    <w:rsid w:val="00C81659"/>
    <w:rsid w:val="00C825E1"/>
    <w:rsid w:val="00C8305F"/>
    <w:rsid w:val="00C83353"/>
    <w:rsid w:val="00C84D62"/>
    <w:rsid w:val="00C85D85"/>
    <w:rsid w:val="00C8605A"/>
    <w:rsid w:val="00C86728"/>
    <w:rsid w:val="00C86992"/>
    <w:rsid w:val="00C86BD6"/>
    <w:rsid w:val="00C909C8"/>
    <w:rsid w:val="00C91B97"/>
    <w:rsid w:val="00C92FD0"/>
    <w:rsid w:val="00C93FD1"/>
    <w:rsid w:val="00C946A9"/>
    <w:rsid w:val="00C94BDE"/>
    <w:rsid w:val="00C94E80"/>
    <w:rsid w:val="00C95E9E"/>
    <w:rsid w:val="00C95F82"/>
    <w:rsid w:val="00C97CD6"/>
    <w:rsid w:val="00CA0F8B"/>
    <w:rsid w:val="00CA0FE1"/>
    <w:rsid w:val="00CA20D5"/>
    <w:rsid w:val="00CA2A90"/>
    <w:rsid w:val="00CA434E"/>
    <w:rsid w:val="00CA5191"/>
    <w:rsid w:val="00CA6965"/>
    <w:rsid w:val="00CA69E5"/>
    <w:rsid w:val="00CA7D53"/>
    <w:rsid w:val="00CB009A"/>
    <w:rsid w:val="00CB0339"/>
    <w:rsid w:val="00CB0ED2"/>
    <w:rsid w:val="00CB1A7C"/>
    <w:rsid w:val="00CB226F"/>
    <w:rsid w:val="00CB4521"/>
    <w:rsid w:val="00CB6349"/>
    <w:rsid w:val="00CB63D8"/>
    <w:rsid w:val="00CC13EC"/>
    <w:rsid w:val="00CC15B3"/>
    <w:rsid w:val="00CC197C"/>
    <w:rsid w:val="00CC1DDB"/>
    <w:rsid w:val="00CC2967"/>
    <w:rsid w:val="00CC2F59"/>
    <w:rsid w:val="00CC37BD"/>
    <w:rsid w:val="00CC6EF5"/>
    <w:rsid w:val="00CC7618"/>
    <w:rsid w:val="00CC7F2C"/>
    <w:rsid w:val="00CD0AB4"/>
    <w:rsid w:val="00CD12DF"/>
    <w:rsid w:val="00CD1602"/>
    <w:rsid w:val="00CD21F6"/>
    <w:rsid w:val="00CD2FEF"/>
    <w:rsid w:val="00CD31F3"/>
    <w:rsid w:val="00CD37BF"/>
    <w:rsid w:val="00CD46ED"/>
    <w:rsid w:val="00CD6101"/>
    <w:rsid w:val="00CD6798"/>
    <w:rsid w:val="00CD6EC6"/>
    <w:rsid w:val="00CD6FD3"/>
    <w:rsid w:val="00CD7D88"/>
    <w:rsid w:val="00CE0EFC"/>
    <w:rsid w:val="00CE1C70"/>
    <w:rsid w:val="00CE2098"/>
    <w:rsid w:val="00CE21B0"/>
    <w:rsid w:val="00CE2B53"/>
    <w:rsid w:val="00CE411A"/>
    <w:rsid w:val="00CE44C1"/>
    <w:rsid w:val="00CE46D0"/>
    <w:rsid w:val="00CE4842"/>
    <w:rsid w:val="00CE4F2D"/>
    <w:rsid w:val="00CE5011"/>
    <w:rsid w:val="00CE595F"/>
    <w:rsid w:val="00CE5D42"/>
    <w:rsid w:val="00CE6493"/>
    <w:rsid w:val="00CE7797"/>
    <w:rsid w:val="00CE77CD"/>
    <w:rsid w:val="00CE7DA1"/>
    <w:rsid w:val="00CF0339"/>
    <w:rsid w:val="00CF20D6"/>
    <w:rsid w:val="00CF35C5"/>
    <w:rsid w:val="00CF39BB"/>
    <w:rsid w:val="00CF4B28"/>
    <w:rsid w:val="00CF684C"/>
    <w:rsid w:val="00CF68D7"/>
    <w:rsid w:val="00CF71F4"/>
    <w:rsid w:val="00CF7A47"/>
    <w:rsid w:val="00CF7CD9"/>
    <w:rsid w:val="00CF7DE6"/>
    <w:rsid w:val="00D003B9"/>
    <w:rsid w:val="00D00A41"/>
    <w:rsid w:val="00D00D22"/>
    <w:rsid w:val="00D01495"/>
    <w:rsid w:val="00D01692"/>
    <w:rsid w:val="00D01E29"/>
    <w:rsid w:val="00D02ACF"/>
    <w:rsid w:val="00D02D1F"/>
    <w:rsid w:val="00D03479"/>
    <w:rsid w:val="00D04215"/>
    <w:rsid w:val="00D0488A"/>
    <w:rsid w:val="00D0489E"/>
    <w:rsid w:val="00D067B8"/>
    <w:rsid w:val="00D06999"/>
    <w:rsid w:val="00D06B7A"/>
    <w:rsid w:val="00D07D0A"/>
    <w:rsid w:val="00D119CF"/>
    <w:rsid w:val="00D11F7B"/>
    <w:rsid w:val="00D12414"/>
    <w:rsid w:val="00D12968"/>
    <w:rsid w:val="00D12F9A"/>
    <w:rsid w:val="00D13539"/>
    <w:rsid w:val="00D1421C"/>
    <w:rsid w:val="00D14687"/>
    <w:rsid w:val="00D159B8"/>
    <w:rsid w:val="00D15F46"/>
    <w:rsid w:val="00D164CF"/>
    <w:rsid w:val="00D16ABA"/>
    <w:rsid w:val="00D171AC"/>
    <w:rsid w:val="00D176EB"/>
    <w:rsid w:val="00D179C3"/>
    <w:rsid w:val="00D21B03"/>
    <w:rsid w:val="00D21B95"/>
    <w:rsid w:val="00D21DA5"/>
    <w:rsid w:val="00D22F34"/>
    <w:rsid w:val="00D22FDE"/>
    <w:rsid w:val="00D230A7"/>
    <w:rsid w:val="00D240E9"/>
    <w:rsid w:val="00D249EF"/>
    <w:rsid w:val="00D24DCF"/>
    <w:rsid w:val="00D26AF3"/>
    <w:rsid w:val="00D26E1F"/>
    <w:rsid w:val="00D318BD"/>
    <w:rsid w:val="00D31DD4"/>
    <w:rsid w:val="00D32CE1"/>
    <w:rsid w:val="00D335F5"/>
    <w:rsid w:val="00D346DD"/>
    <w:rsid w:val="00D35C7E"/>
    <w:rsid w:val="00D364B9"/>
    <w:rsid w:val="00D3740E"/>
    <w:rsid w:val="00D40154"/>
    <w:rsid w:val="00D41345"/>
    <w:rsid w:val="00D413F3"/>
    <w:rsid w:val="00D417EE"/>
    <w:rsid w:val="00D4183C"/>
    <w:rsid w:val="00D42F1C"/>
    <w:rsid w:val="00D438CE"/>
    <w:rsid w:val="00D44A98"/>
    <w:rsid w:val="00D44EB5"/>
    <w:rsid w:val="00D44F7E"/>
    <w:rsid w:val="00D45665"/>
    <w:rsid w:val="00D47009"/>
    <w:rsid w:val="00D507B6"/>
    <w:rsid w:val="00D50DD2"/>
    <w:rsid w:val="00D513C0"/>
    <w:rsid w:val="00D5211B"/>
    <w:rsid w:val="00D525B1"/>
    <w:rsid w:val="00D53FA9"/>
    <w:rsid w:val="00D550A2"/>
    <w:rsid w:val="00D564C9"/>
    <w:rsid w:val="00D568C5"/>
    <w:rsid w:val="00D56913"/>
    <w:rsid w:val="00D57F18"/>
    <w:rsid w:val="00D60243"/>
    <w:rsid w:val="00D61033"/>
    <w:rsid w:val="00D6141F"/>
    <w:rsid w:val="00D61785"/>
    <w:rsid w:val="00D61B2C"/>
    <w:rsid w:val="00D62134"/>
    <w:rsid w:val="00D6394E"/>
    <w:rsid w:val="00D63D87"/>
    <w:rsid w:val="00D647EB"/>
    <w:rsid w:val="00D653C7"/>
    <w:rsid w:val="00D65467"/>
    <w:rsid w:val="00D65FBA"/>
    <w:rsid w:val="00D67188"/>
    <w:rsid w:val="00D70CAB"/>
    <w:rsid w:val="00D71FD9"/>
    <w:rsid w:val="00D72144"/>
    <w:rsid w:val="00D72621"/>
    <w:rsid w:val="00D7297E"/>
    <w:rsid w:val="00D74343"/>
    <w:rsid w:val="00D77FF4"/>
    <w:rsid w:val="00D81A45"/>
    <w:rsid w:val="00D81A52"/>
    <w:rsid w:val="00D820EB"/>
    <w:rsid w:val="00D82155"/>
    <w:rsid w:val="00D8333C"/>
    <w:rsid w:val="00D83A87"/>
    <w:rsid w:val="00D855A3"/>
    <w:rsid w:val="00D85E28"/>
    <w:rsid w:val="00D86665"/>
    <w:rsid w:val="00D866CB"/>
    <w:rsid w:val="00D86824"/>
    <w:rsid w:val="00D86919"/>
    <w:rsid w:val="00D86D77"/>
    <w:rsid w:val="00D8719D"/>
    <w:rsid w:val="00D8794E"/>
    <w:rsid w:val="00D87D45"/>
    <w:rsid w:val="00D87F74"/>
    <w:rsid w:val="00D87F82"/>
    <w:rsid w:val="00D91030"/>
    <w:rsid w:val="00D91828"/>
    <w:rsid w:val="00D91C9F"/>
    <w:rsid w:val="00D9397E"/>
    <w:rsid w:val="00D93DE7"/>
    <w:rsid w:val="00D94F8B"/>
    <w:rsid w:val="00D95859"/>
    <w:rsid w:val="00D95956"/>
    <w:rsid w:val="00D96BA2"/>
    <w:rsid w:val="00D976E4"/>
    <w:rsid w:val="00D97C1F"/>
    <w:rsid w:val="00DA0869"/>
    <w:rsid w:val="00DA21F1"/>
    <w:rsid w:val="00DA29D0"/>
    <w:rsid w:val="00DA2E5D"/>
    <w:rsid w:val="00DA2F65"/>
    <w:rsid w:val="00DA38CD"/>
    <w:rsid w:val="00DA4E5E"/>
    <w:rsid w:val="00DA522D"/>
    <w:rsid w:val="00DA5E97"/>
    <w:rsid w:val="00DA6E55"/>
    <w:rsid w:val="00DA6FC9"/>
    <w:rsid w:val="00DA71E5"/>
    <w:rsid w:val="00DA757C"/>
    <w:rsid w:val="00DA75E8"/>
    <w:rsid w:val="00DB090C"/>
    <w:rsid w:val="00DB1193"/>
    <w:rsid w:val="00DB127F"/>
    <w:rsid w:val="00DB1CA6"/>
    <w:rsid w:val="00DB2F96"/>
    <w:rsid w:val="00DB3492"/>
    <w:rsid w:val="00DB3DC1"/>
    <w:rsid w:val="00DB519A"/>
    <w:rsid w:val="00DB5830"/>
    <w:rsid w:val="00DB5B69"/>
    <w:rsid w:val="00DB60FF"/>
    <w:rsid w:val="00DB68CA"/>
    <w:rsid w:val="00DB6AB1"/>
    <w:rsid w:val="00DB7122"/>
    <w:rsid w:val="00DB729D"/>
    <w:rsid w:val="00DB75C1"/>
    <w:rsid w:val="00DC04A6"/>
    <w:rsid w:val="00DC07B9"/>
    <w:rsid w:val="00DC0C71"/>
    <w:rsid w:val="00DC22EB"/>
    <w:rsid w:val="00DC35EB"/>
    <w:rsid w:val="00DC49A0"/>
    <w:rsid w:val="00DC49CC"/>
    <w:rsid w:val="00DC5607"/>
    <w:rsid w:val="00DC5BB8"/>
    <w:rsid w:val="00DC7310"/>
    <w:rsid w:val="00DD03A7"/>
    <w:rsid w:val="00DD0BF0"/>
    <w:rsid w:val="00DD0D65"/>
    <w:rsid w:val="00DD1A3D"/>
    <w:rsid w:val="00DD1D43"/>
    <w:rsid w:val="00DD2058"/>
    <w:rsid w:val="00DD2639"/>
    <w:rsid w:val="00DD3422"/>
    <w:rsid w:val="00DD364A"/>
    <w:rsid w:val="00DD49B7"/>
    <w:rsid w:val="00DD49CB"/>
    <w:rsid w:val="00DD4AEF"/>
    <w:rsid w:val="00DD57D2"/>
    <w:rsid w:val="00DD5BE4"/>
    <w:rsid w:val="00DD658A"/>
    <w:rsid w:val="00DD6BA0"/>
    <w:rsid w:val="00DD722B"/>
    <w:rsid w:val="00DD7582"/>
    <w:rsid w:val="00DD7632"/>
    <w:rsid w:val="00DD7740"/>
    <w:rsid w:val="00DD7CFA"/>
    <w:rsid w:val="00DE0727"/>
    <w:rsid w:val="00DE2F45"/>
    <w:rsid w:val="00DE5009"/>
    <w:rsid w:val="00DE5D7A"/>
    <w:rsid w:val="00DE68DA"/>
    <w:rsid w:val="00DF04D6"/>
    <w:rsid w:val="00DF0B62"/>
    <w:rsid w:val="00DF23DE"/>
    <w:rsid w:val="00DF3541"/>
    <w:rsid w:val="00DF6146"/>
    <w:rsid w:val="00DF6311"/>
    <w:rsid w:val="00DF7F7F"/>
    <w:rsid w:val="00E00324"/>
    <w:rsid w:val="00E006BC"/>
    <w:rsid w:val="00E00EBA"/>
    <w:rsid w:val="00E024E0"/>
    <w:rsid w:val="00E04167"/>
    <w:rsid w:val="00E043E1"/>
    <w:rsid w:val="00E04EC5"/>
    <w:rsid w:val="00E05619"/>
    <w:rsid w:val="00E059E6"/>
    <w:rsid w:val="00E071F7"/>
    <w:rsid w:val="00E075E4"/>
    <w:rsid w:val="00E07F87"/>
    <w:rsid w:val="00E10001"/>
    <w:rsid w:val="00E1021E"/>
    <w:rsid w:val="00E102DF"/>
    <w:rsid w:val="00E12950"/>
    <w:rsid w:val="00E131B0"/>
    <w:rsid w:val="00E136A5"/>
    <w:rsid w:val="00E144E1"/>
    <w:rsid w:val="00E17A9F"/>
    <w:rsid w:val="00E205E2"/>
    <w:rsid w:val="00E2065F"/>
    <w:rsid w:val="00E20B28"/>
    <w:rsid w:val="00E215BF"/>
    <w:rsid w:val="00E2169C"/>
    <w:rsid w:val="00E2208E"/>
    <w:rsid w:val="00E22B02"/>
    <w:rsid w:val="00E25CC9"/>
    <w:rsid w:val="00E26F1B"/>
    <w:rsid w:val="00E26F8A"/>
    <w:rsid w:val="00E26FFA"/>
    <w:rsid w:val="00E30050"/>
    <w:rsid w:val="00E309CF"/>
    <w:rsid w:val="00E30F4F"/>
    <w:rsid w:val="00E31B68"/>
    <w:rsid w:val="00E322CA"/>
    <w:rsid w:val="00E3236A"/>
    <w:rsid w:val="00E33372"/>
    <w:rsid w:val="00E340BB"/>
    <w:rsid w:val="00E34144"/>
    <w:rsid w:val="00E344DB"/>
    <w:rsid w:val="00E34879"/>
    <w:rsid w:val="00E34F47"/>
    <w:rsid w:val="00E352A0"/>
    <w:rsid w:val="00E35659"/>
    <w:rsid w:val="00E36092"/>
    <w:rsid w:val="00E37F33"/>
    <w:rsid w:val="00E40E97"/>
    <w:rsid w:val="00E41265"/>
    <w:rsid w:val="00E41501"/>
    <w:rsid w:val="00E4341A"/>
    <w:rsid w:val="00E43A76"/>
    <w:rsid w:val="00E446D3"/>
    <w:rsid w:val="00E45A63"/>
    <w:rsid w:val="00E503FC"/>
    <w:rsid w:val="00E50972"/>
    <w:rsid w:val="00E50B33"/>
    <w:rsid w:val="00E50E74"/>
    <w:rsid w:val="00E50FBE"/>
    <w:rsid w:val="00E510E0"/>
    <w:rsid w:val="00E5181C"/>
    <w:rsid w:val="00E52A43"/>
    <w:rsid w:val="00E53B01"/>
    <w:rsid w:val="00E541B5"/>
    <w:rsid w:val="00E5447F"/>
    <w:rsid w:val="00E550EE"/>
    <w:rsid w:val="00E558EC"/>
    <w:rsid w:val="00E561B6"/>
    <w:rsid w:val="00E57B7D"/>
    <w:rsid w:val="00E60623"/>
    <w:rsid w:val="00E60CC4"/>
    <w:rsid w:val="00E61165"/>
    <w:rsid w:val="00E616C1"/>
    <w:rsid w:val="00E638F8"/>
    <w:rsid w:val="00E65637"/>
    <w:rsid w:val="00E65C7F"/>
    <w:rsid w:val="00E661F4"/>
    <w:rsid w:val="00E6726D"/>
    <w:rsid w:val="00E678AC"/>
    <w:rsid w:val="00E702DD"/>
    <w:rsid w:val="00E70936"/>
    <w:rsid w:val="00E70A01"/>
    <w:rsid w:val="00E71576"/>
    <w:rsid w:val="00E71EE9"/>
    <w:rsid w:val="00E71FEC"/>
    <w:rsid w:val="00E72CDF"/>
    <w:rsid w:val="00E7394B"/>
    <w:rsid w:val="00E73FF4"/>
    <w:rsid w:val="00E74E19"/>
    <w:rsid w:val="00E75775"/>
    <w:rsid w:val="00E76D35"/>
    <w:rsid w:val="00E80575"/>
    <w:rsid w:val="00E80B85"/>
    <w:rsid w:val="00E81318"/>
    <w:rsid w:val="00E81572"/>
    <w:rsid w:val="00E81BDB"/>
    <w:rsid w:val="00E84354"/>
    <w:rsid w:val="00E8535E"/>
    <w:rsid w:val="00E85F46"/>
    <w:rsid w:val="00E870AE"/>
    <w:rsid w:val="00E872F8"/>
    <w:rsid w:val="00E87D73"/>
    <w:rsid w:val="00E9160A"/>
    <w:rsid w:val="00E9172E"/>
    <w:rsid w:val="00E92C8E"/>
    <w:rsid w:val="00E93C78"/>
    <w:rsid w:val="00E93CCD"/>
    <w:rsid w:val="00E9407D"/>
    <w:rsid w:val="00E94749"/>
    <w:rsid w:val="00E952EE"/>
    <w:rsid w:val="00E97EF0"/>
    <w:rsid w:val="00EA17B3"/>
    <w:rsid w:val="00EA2428"/>
    <w:rsid w:val="00EA2674"/>
    <w:rsid w:val="00EA33EF"/>
    <w:rsid w:val="00EA34BD"/>
    <w:rsid w:val="00EA3990"/>
    <w:rsid w:val="00EA4275"/>
    <w:rsid w:val="00EA5889"/>
    <w:rsid w:val="00EA5E89"/>
    <w:rsid w:val="00EA7081"/>
    <w:rsid w:val="00EA7350"/>
    <w:rsid w:val="00EA7FA7"/>
    <w:rsid w:val="00EB073B"/>
    <w:rsid w:val="00EB0B7A"/>
    <w:rsid w:val="00EB0EC9"/>
    <w:rsid w:val="00EB1833"/>
    <w:rsid w:val="00EB21F9"/>
    <w:rsid w:val="00EB2C32"/>
    <w:rsid w:val="00EB30E1"/>
    <w:rsid w:val="00EB3C7A"/>
    <w:rsid w:val="00EB47F9"/>
    <w:rsid w:val="00EB4BFF"/>
    <w:rsid w:val="00EB503C"/>
    <w:rsid w:val="00EB5FA1"/>
    <w:rsid w:val="00EB62F1"/>
    <w:rsid w:val="00EC0F0D"/>
    <w:rsid w:val="00EC115F"/>
    <w:rsid w:val="00EC134B"/>
    <w:rsid w:val="00EC26AC"/>
    <w:rsid w:val="00EC2B0A"/>
    <w:rsid w:val="00EC3686"/>
    <w:rsid w:val="00EC368D"/>
    <w:rsid w:val="00EC4CE8"/>
    <w:rsid w:val="00EC523C"/>
    <w:rsid w:val="00EC5DD6"/>
    <w:rsid w:val="00EC68C2"/>
    <w:rsid w:val="00EC6FFE"/>
    <w:rsid w:val="00EC7236"/>
    <w:rsid w:val="00EC7265"/>
    <w:rsid w:val="00ED01B6"/>
    <w:rsid w:val="00ED16C0"/>
    <w:rsid w:val="00ED3729"/>
    <w:rsid w:val="00ED44DA"/>
    <w:rsid w:val="00ED4752"/>
    <w:rsid w:val="00ED5171"/>
    <w:rsid w:val="00ED54AA"/>
    <w:rsid w:val="00ED63FF"/>
    <w:rsid w:val="00ED6E46"/>
    <w:rsid w:val="00ED7F28"/>
    <w:rsid w:val="00EE0B72"/>
    <w:rsid w:val="00EE27BF"/>
    <w:rsid w:val="00EE28AD"/>
    <w:rsid w:val="00EE2989"/>
    <w:rsid w:val="00EE3180"/>
    <w:rsid w:val="00EE4ED3"/>
    <w:rsid w:val="00EE702C"/>
    <w:rsid w:val="00EE7084"/>
    <w:rsid w:val="00EF080A"/>
    <w:rsid w:val="00EF2CD6"/>
    <w:rsid w:val="00EF5337"/>
    <w:rsid w:val="00EF5DDB"/>
    <w:rsid w:val="00EF636C"/>
    <w:rsid w:val="00EF6781"/>
    <w:rsid w:val="00EF739F"/>
    <w:rsid w:val="00EF7B2E"/>
    <w:rsid w:val="00F013EE"/>
    <w:rsid w:val="00F01769"/>
    <w:rsid w:val="00F019C6"/>
    <w:rsid w:val="00F02982"/>
    <w:rsid w:val="00F04287"/>
    <w:rsid w:val="00F0458F"/>
    <w:rsid w:val="00F04A1C"/>
    <w:rsid w:val="00F04F72"/>
    <w:rsid w:val="00F05040"/>
    <w:rsid w:val="00F064E4"/>
    <w:rsid w:val="00F06DDF"/>
    <w:rsid w:val="00F06F76"/>
    <w:rsid w:val="00F07092"/>
    <w:rsid w:val="00F0724F"/>
    <w:rsid w:val="00F07E64"/>
    <w:rsid w:val="00F11776"/>
    <w:rsid w:val="00F11A86"/>
    <w:rsid w:val="00F12F79"/>
    <w:rsid w:val="00F13EE2"/>
    <w:rsid w:val="00F14563"/>
    <w:rsid w:val="00F15217"/>
    <w:rsid w:val="00F15284"/>
    <w:rsid w:val="00F162F6"/>
    <w:rsid w:val="00F20D8C"/>
    <w:rsid w:val="00F21013"/>
    <w:rsid w:val="00F21DFF"/>
    <w:rsid w:val="00F229C3"/>
    <w:rsid w:val="00F22DF4"/>
    <w:rsid w:val="00F23EB8"/>
    <w:rsid w:val="00F24B8D"/>
    <w:rsid w:val="00F26318"/>
    <w:rsid w:val="00F2654C"/>
    <w:rsid w:val="00F26C88"/>
    <w:rsid w:val="00F27879"/>
    <w:rsid w:val="00F30012"/>
    <w:rsid w:val="00F3003B"/>
    <w:rsid w:val="00F32301"/>
    <w:rsid w:val="00F32955"/>
    <w:rsid w:val="00F32AA9"/>
    <w:rsid w:val="00F3381D"/>
    <w:rsid w:val="00F3384C"/>
    <w:rsid w:val="00F33BEB"/>
    <w:rsid w:val="00F35DDA"/>
    <w:rsid w:val="00F36BB3"/>
    <w:rsid w:val="00F3712E"/>
    <w:rsid w:val="00F37398"/>
    <w:rsid w:val="00F37714"/>
    <w:rsid w:val="00F37BE3"/>
    <w:rsid w:val="00F401E0"/>
    <w:rsid w:val="00F404C4"/>
    <w:rsid w:val="00F409C2"/>
    <w:rsid w:val="00F4150B"/>
    <w:rsid w:val="00F41E9C"/>
    <w:rsid w:val="00F42144"/>
    <w:rsid w:val="00F42E9A"/>
    <w:rsid w:val="00F4305A"/>
    <w:rsid w:val="00F446CA"/>
    <w:rsid w:val="00F453FE"/>
    <w:rsid w:val="00F45BAA"/>
    <w:rsid w:val="00F46170"/>
    <w:rsid w:val="00F4681C"/>
    <w:rsid w:val="00F47005"/>
    <w:rsid w:val="00F474A6"/>
    <w:rsid w:val="00F47742"/>
    <w:rsid w:val="00F47746"/>
    <w:rsid w:val="00F5019F"/>
    <w:rsid w:val="00F50459"/>
    <w:rsid w:val="00F50DA5"/>
    <w:rsid w:val="00F515FA"/>
    <w:rsid w:val="00F51A32"/>
    <w:rsid w:val="00F52FD7"/>
    <w:rsid w:val="00F53AEF"/>
    <w:rsid w:val="00F5416C"/>
    <w:rsid w:val="00F545D3"/>
    <w:rsid w:val="00F56185"/>
    <w:rsid w:val="00F56579"/>
    <w:rsid w:val="00F56588"/>
    <w:rsid w:val="00F57CC3"/>
    <w:rsid w:val="00F60862"/>
    <w:rsid w:val="00F6092B"/>
    <w:rsid w:val="00F614C0"/>
    <w:rsid w:val="00F61FCB"/>
    <w:rsid w:val="00F626DD"/>
    <w:rsid w:val="00F62724"/>
    <w:rsid w:val="00F63363"/>
    <w:rsid w:val="00F63852"/>
    <w:rsid w:val="00F645D7"/>
    <w:rsid w:val="00F64CCF"/>
    <w:rsid w:val="00F650BA"/>
    <w:rsid w:val="00F653F7"/>
    <w:rsid w:val="00F66C6B"/>
    <w:rsid w:val="00F6702B"/>
    <w:rsid w:val="00F6710A"/>
    <w:rsid w:val="00F67199"/>
    <w:rsid w:val="00F6772F"/>
    <w:rsid w:val="00F70381"/>
    <w:rsid w:val="00F70385"/>
    <w:rsid w:val="00F71A88"/>
    <w:rsid w:val="00F72A0A"/>
    <w:rsid w:val="00F72BE6"/>
    <w:rsid w:val="00F73B92"/>
    <w:rsid w:val="00F73DAB"/>
    <w:rsid w:val="00F74486"/>
    <w:rsid w:val="00F752EA"/>
    <w:rsid w:val="00F7619F"/>
    <w:rsid w:val="00F76677"/>
    <w:rsid w:val="00F770D5"/>
    <w:rsid w:val="00F77205"/>
    <w:rsid w:val="00F77B5C"/>
    <w:rsid w:val="00F77BB9"/>
    <w:rsid w:val="00F839B6"/>
    <w:rsid w:val="00F83B4B"/>
    <w:rsid w:val="00F84626"/>
    <w:rsid w:val="00F8604F"/>
    <w:rsid w:val="00F8613C"/>
    <w:rsid w:val="00F87CC3"/>
    <w:rsid w:val="00F87FD4"/>
    <w:rsid w:val="00F900E8"/>
    <w:rsid w:val="00F907C6"/>
    <w:rsid w:val="00F9083A"/>
    <w:rsid w:val="00F919F6"/>
    <w:rsid w:val="00F925B9"/>
    <w:rsid w:val="00F9458E"/>
    <w:rsid w:val="00F94C1D"/>
    <w:rsid w:val="00F95419"/>
    <w:rsid w:val="00F97DBF"/>
    <w:rsid w:val="00F97FC1"/>
    <w:rsid w:val="00FA0799"/>
    <w:rsid w:val="00FA12A4"/>
    <w:rsid w:val="00FA2148"/>
    <w:rsid w:val="00FA2ABF"/>
    <w:rsid w:val="00FA3100"/>
    <w:rsid w:val="00FA419D"/>
    <w:rsid w:val="00FA4A55"/>
    <w:rsid w:val="00FA4E89"/>
    <w:rsid w:val="00FA5106"/>
    <w:rsid w:val="00FA53B5"/>
    <w:rsid w:val="00FA721B"/>
    <w:rsid w:val="00FA76B4"/>
    <w:rsid w:val="00FB1FAA"/>
    <w:rsid w:val="00FB1FB4"/>
    <w:rsid w:val="00FB3585"/>
    <w:rsid w:val="00FB3ADD"/>
    <w:rsid w:val="00FB4AD5"/>
    <w:rsid w:val="00FB4CCA"/>
    <w:rsid w:val="00FB4FBD"/>
    <w:rsid w:val="00FB5990"/>
    <w:rsid w:val="00FB60C4"/>
    <w:rsid w:val="00FB6F43"/>
    <w:rsid w:val="00FB77BA"/>
    <w:rsid w:val="00FB7834"/>
    <w:rsid w:val="00FB79ED"/>
    <w:rsid w:val="00FC095C"/>
    <w:rsid w:val="00FC141F"/>
    <w:rsid w:val="00FC226D"/>
    <w:rsid w:val="00FC2687"/>
    <w:rsid w:val="00FC27A6"/>
    <w:rsid w:val="00FC3FE8"/>
    <w:rsid w:val="00FC42A8"/>
    <w:rsid w:val="00FC46A5"/>
    <w:rsid w:val="00FC4E4B"/>
    <w:rsid w:val="00FC5329"/>
    <w:rsid w:val="00FC6697"/>
    <w:rsid w:val="00FC7B1D"/>
    <w:rsid w:val="00FD0166"/>
    <w:rsid w:val="00FD0DB3"/>
    <w:rsid w:val="00FD21BE"/>
    <w:rsid w:val="00FD2D9C"/>
    <w:rsid w:val="00FD3123"/>
    <w:rsid w:val="00FD5693"/>
    <w:rsid w:val="00FD607A"/>
    <w:rsid w:val="00FD6258"/>
    <w:rsid w:val="00FD65BD"/>
    <w:rsid w:val="00FD6AAA"/>
    <w:rsid w:val="00FD6BE3"/>
    <w:rsid w:val="00FD6F50"/>
    <w:rsid w:val="00FD74D2"/>
    <w:rsid w:val="00FD78B7"/>
    <w:rsid w:val="00FD78DE"/>
    <w:rsid w:val="00FE06E3"/>
    <w:rsid w:val="00FE0737"/>
    <w:rsid w:val="00FE24F0"/>
    <w:rsid w:val="00FE26AE"/>
    <w:rsid w:val="00FE27CC"/>
    <w:rsid w:val="00FE31E5"/>
    <w:rsid w:val="00FE34DE"/>
    <w:rsid w:val="00FE3D29"/>
    <w:rsid w:val="00FE454B"/>
    <w:rsid w:val="00FE5A80"/>
    <w:rsid w:val="00FE7148"/>
    <w:rsid w:val="00FF01F3"/>
    <w:rsid w:val="00FF0BC0"/>
    <w:rsid w:val="00FF1075"/>
    <w:rsid w:val="00FF20D8"/>
    <w:rsid w:val="00FF2148"/>
    <w:rsid w:val="00FF2E8D"/>
    <w:rsid w:val="00FF4D02"/>
    <w:rsid w:val="00FF5491"/>
    <w:rsid w:val="00FF578E"/>
    <w:rsid w:val="00FF58C6"/>
    <w:rsid w:val="00FF60AD"/>
    <w:rsid w:val="00FF6B96"/>
    <w:rsid w:val="00FF6CA0"/>
    <w:rsid w:val="00FF7EAC"/>
    <w:rsid w:val="70BC098E"/>
    <w:rsid w:val="791D265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B81857"/>
  <w15:chartTrackingRefBased/>
  <w15:docId w15:val="{06F1713C-509A-4269-A5A2-710E1C4BF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FAF"/>
    <w:pPr>
      <w:spacing w:line="240" w:lineRule="auto"/>
      <w:jc w:val="both"/>
    </w:pPr>
    <w:rPr>
      <w:rFonts w:eastAsia="Times New Roman"/>
      <w:kern w:val="0"/>
      <w:shd w:val="clear" w:color="auto" w:fill="FFFFFF"/>
      <w:lang w:eastAsia="en-CA"/>
      <w14:ligatures w14:val="none"/>
    </w:rPr>
  </w:style>
  <w:style w:type="paragraph" w:styleId="Heading1">
    <w:name w:val="heading 1"/>
    <w:basedOn w:val="Normal"/>
    <w:next w:val="Normal"/>
    <w:link w:val="Heading1Char"/>
    <w:uiPriority w:val="9"/>
    <w:qFormat/>
    <w:rsid w:val="00BC68E1"/>
    <w:pPr>
      <w:keepNext/>
      <w:keepLines/>
      <w:spacing w:before="360" w:after="80"/>
      <w:jc w:val="center"/>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BC68E1"/>
    <w:pPr>
      <w:keepNext/>
      <w:keepLines/>
      <w:spacing w:before="160" w:after="80"/>
      <w:outlineLvl w:val="1"/>
    </w:pPr>
    <w:rPr>
      <w:rFonts w:asciiTheme="majorHAnsi" w:eastAsiaTheme="majorEastAsia" w:hAnsiTheme="majorHAnsi" w:cstheme="majorBidi"/>
      <w:b/>
      <w:sz w:val="28"/>
      <w:szCs w:val="32"/>
    </w:rPr>
  </w:style>
  <w:style w:type="paragraph" w:styleId="Heading3">
    <w:name w:val="heading 3"/>
    <w:basedOn w:val="Normal"/>
    <w:next w:val="Normal"/>
    <w:link w:val="Heading3Char"/>
    <w:uiPriority w:val="9"/>
    <w:unhideWhenUsed/>
    <w:qFormat/>
    <w:rsid w:val="004E347F"/>
    <w:pPr>
      <w:keepNext/>
      <w:keepLines/>
      <w:spacing w:before="160" w:after="12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F925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25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25B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25B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25B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25B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8E1"/>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BC68E1"/>
    <w:rPr>
      <w:rFonts w:asciiTheme="majorHAnsi" w:eastAsiaTheme="majorEastAsia" w:hAnsiTheme="majorHAnsi" w:cstheme="majorBidi"/>
      <w:b/>
      <w:sz w:val="28"/>
      <w:szCs w:val="32"/>
    </w:rPr>
  </w:style>
  <w:style w:type="character" w:customStyle="1" w:styleId="Heading3Char">
    <w:name w:val="Heading 3 Char"/>
    <w:basedOn w:val="DefaultParagraphFont"/>
    <w:link w:val="Heading3"/>
    <w:uiPriority w:val="9"/>
    <w:rsid w:val="004E347F"/>
    <w:rPr>
      <w:rFonts w:eastAsiaTheme="majorEastAsia" w:cstheme="majorBidi"/>
      <w:sz w:val="28"/>
      <w:szCs w:val="28"/>
    </w:rPr>
  </w:style>
  <w:style w:type="character" w:customStyle="1" w:styleId="Heading4Char">
    <w:name w:val="Heading 4 Char"/>
    <w:basedOn w:val="DefaultParagraphFont"/>
    <w:link w:val="Heading4"/>
    <w:uiPriority w:val="9"/>
    <w:rsid w:val="00F925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925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25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25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25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25B9"/>
    <w:rPr>
      <w:rFonts w:eastAsiaTheme="majorEastAsia" w:cstheme="majorBidi"/>
      <w:color w:val="272727" w:themeColor="text1" w:themeTint="D8"/>
    </w:rPr>
  </w:style>
  <w:style w:type="paragraph" w:styleId="Title">
    <w:name w:val="Title"/>
    <w:basedOn w:val="Normal"/>
    <w:next w:val="Normal"/>
    <w:link w:val="TitleChar"/>
    <w:uiPriority w:val="10"/>
    <w:qFormat/>
    <w:rsid w:val="00F925B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25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25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25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25B9"/>
    <w:pPr>
      <w:spacing w:before="160"/>
      <w:jc w:val="center"/>
    </w:pPr>
    <w:rPr>
      <w:i/>
      <w:iCs/>
      <w:color w:val="404040" w:themeColor="text1" w:themeTint="BF"/>
    </w:rPr>
  </w:style>
  <w:style w:type="character" w:customStyle="1" w:styleId="QuoteChar">
    <w:name w:val="Quote Char"/>
    <w:basedOn w:val="DefaultParagraphFont"/>
    <w:link w:val="Quote"/>
    <w:uiPriority w:val="29"/>
    <w:rsid w:val="00F925B9"/>
    <w:rPr>
      <w:i/>
      <w:iCs/>
      <w:color w:val="404040" w:themeColor="text1" w:themeTint="BF"/>
    </w:rPr>
  </w:style>
  <w:style w:type="paragraph" w:styleId="ListParagraph">
    <w:name w:val="List Paragraph"/>
    <w:basedOn w:val="Normal"/>
    <w:uiPriority w:val="34"/>
    <w:qFormat/>
    <w:rsid w:val="00F925B9"/>
    <w:pPr>
      <w:ind w:left="720"/>
      <w:contextualSpacing/>
    </w:pPr>
  </w:style>
  <w:style w:type="character" w:styleId="IntenseEmphasis">
    <w:name w:val="Intense Emphasis"/>
    <w:basedOn w:val="DefaultParagraphFont"/>
    <w:uiPriority w:val="21"/>
    <w:qFormat/>
    <w:rsid w:val="00F925B9"/>
    <w:rPr>
      <w:i/>
      <w:iCs/>
      <w:color w:val="0F4761" w:themeColor="accent1" w:themeShade="BF"/>
    </w:rPr>
  </w:style>
  <w:style w:type="paragraph" w:styleId="IntenseQuote">
    <w:name w:val="Intense Quote"/>
    <w:basedOn w:val="Normal"/>
    <w:next w:val="Normal"/>
    <w:link w:val="IntenseQuoteChar"/>
    <w:uiPriority w:val="30"/>
    <w:qFormat/>
    <w:rsid w:val="00F925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25B9"/>
    <w:rPr>
      <w:i/>
      <w:iCs/>
      <w:color w:val="0F4761" w:themeColor="accent1" w:themeShade="BF"/>
    </w:rPr>
  </w:style>
  <w:style w:type="character" w:styleId="IntenseReference">
    <w:name w:val="Intense Reference"/>
    <w:basedOn w:val="DefaultParagraphFont"/>
    <w:uiPriority w:val="32"/>
    <w:qFormat/>
    <w:rsid w:val="00F925B9"/>
    <w:rPr>
      <w:b/>
      <w:bCs/>
      <w:smallCaps/>
      <w:color w:val="0F4761" w:themeColor="accent1" w:themeShade="BF"/>
      <w:spacing w:val="5"/>
    </w:rPr>
  </w:style>
  <w:style w:type="character" w:styleId="CommentReference">
    <w:name w:val="annotation reference"/>
    <w:basedOn w:val="DefaultParagraphFont"/>
    <w:uiPriority w:val="99"/>
    <w:semiHidden/>
    <w:unhideWhenUsed/>
    <w:rsid w:val="008E32EF"/>
    <w:rPr>
      <w:sz w:val="16"/>
      <w:szCs w:val="16"/>
    </w:rPr>
  </w:style>
  <w:style w:type="paragraph" w:styleId="CommentText">
    <w:name w:val="annotation text"/>
    <w:basedOn w:val="Normal"/>
    <w:link w:val="CommentTextChar"/>
    <w:uiPriority w:val="99"/>
    <w:unhideWhenUsed/>
    <w:rsid w:val="008E32EF"/>
    <w:rPr>
      <w:sz w:val="20"/>
      <w:szCs w:val="20"/>
    </w:rPr>
  </w:style>
  <w:style w:type="character" w:customStyle="1" w:styleId="CommentTextChar">
    <w:name w:val="Comment Text Char"/>
    <w:basedOn w:val="DefaultParagraphFont"/>
    <w:link w:val="CommentText"/>
    <w:uiPriority w:val="99"/>
    <w:rsid w:val="008E32EF"/>
    <w:rPr>
      <w:sz w:val="20"/>
      <w:szCs w:val="20"/>
    </w:rPr>
  </w:style>
  <w:style w:type="paragraph" w:styleId="FootnoteText">
    <w:name w:val="footnote text"/>
    <w:basedOn w:val="Normal"/>
    <w:link w:val="FootnoteTextChar"/>
    <w:uiPriority w:val="99"/>
    <w:unhideWhenUsed/>
    <w:rsid w:val="008E32EF"/>
    <w:rPr>
      <w:sz w:val="20"/>
      <w:szCs w:val="20"/>
    </w:rPr>
  </w:style>
  <w:style w:type="character" w:customStyle="1" w:styleId="FootnoteTextChar">
    <w:name w:val="Footnote Text Char"/>
    <w:basedOn w:val="DefaultParagraphFont"/>
    <w:link w:val="FootnoteText"/>
    <w:uiPriority w:val="99"/>
    <w:rsid w:val="008E32EF"/>
    <w:rPr>
      <w:sz w:val="20"/>
      <w:szCs w:val="20"/>
    </w:rPr>
  </w:style>
  <w:style w:type="character" w:styleId="FootnoteReference">
    <w:name w:val="footnote reference"/>
    <w:basedOn w:val="DefaultParagraphFont"/>
    <w:uiPriority w:val="99"/>
    <w:semiHidden/>
    <w:unhideWhenUsed/>
    <w:rsid w:val="008E32EF"/>
    <w:rPr>
      <w:vertAlign w:val="superscript"/>
    </w:rPr>
  </w:style>
  <w:style w:type="character" w:styleId="Hyperlink">
    <w:name w:val="Hyperlink"/>
    <w:basedOn w:val="DefaultParagraphFont"/>
    <w:uiPriority w:val="99"/>
    <w:unhideWhenUsed/>
    <w:rsid w:val="00775E08"/>
    <w:rPr>
      <w:color w:val="0000FF"/>
      <w:u w:val="single"/>
    </w:rPr>
  </w:style>
  <w:style w:type="paragraph" w:styleId="CommentSubject">
    <w:name w:val="annotation subject"/>
    <w:basedOn w:val="CommentText"/>
    <w:next w:val="CommentText"/>
    <w:link w:val="CommentSubjectChar"/>
    <w:uiPriority w:val="99"/>
    <w:semiHidden/>
    <w:unhideWhenUsed/>
    <w:rsid w:val="000A74CF"/>
    <w:rPr>
      <w:b/>
      <w:bCs/>
    </w:rPr>
  </w:style>
  <w:style w:type="character" w:customStyle="1" w:styleId="CommentSubjectChar">
    <w:name w:val="Comment Subject Char"/>
    <w:basedOn w:val="CommentTextChar"/>
    <w:link w:val="CommentSubject"/>
    <w:uiPriority w:val="99"/>
    <w:semiHidden/>
    <w:rsid w:val="000A74CF"/>
    <w:rPr>
      <w:b/>
      <w:bCs/>
      <w:sz w:val="20"/>
      <w:szCs w:val="20"/>
    </w:rPr>
  </w:style>
  <w:style w:type="paragraph" w:styleId="Header">
    <w:name w:val="header"/>
    <w:basedOn w:val="Normal"/>
    <w:link w:val="HeaderChar"/>
    <w:uiPriority w:val="99"/>
    <w:unhideWhenUsed/>
    <w:rsid w:val="00BD5092"/>
    <w:pPr>
      <w:tabs>
        <w:tab w:val="center" w:pos="4680"/>
        <w:tab w:val="right" w:pos="9360"/>
      </w:tabs>
    </w:pPr>
  </w:style>
  <w:style w:type="character" w:customStyle="1" w:styleId="HeaderChar">
    <w:name w:val="Header Char"/>
    <w:basedOn w:val="DefaultParagraphFont"/>
    <w:link w:val="Header"/>
    <w:uiPriority w:val="99"/>
    <w:rsid w:val="00BD5092"/>
  </w:style>
  <w:style w:type="paragraph" w:styleId="Footer">
    <w:name w:val="footer"/>
    <w:basedOn w:val="Normal"/>
    <w:link w:val="FooterChar"/>
    <w:uiPriority w:val="99"/>
    <w:unhideWhenUsed/>
    <w:rsid w:val="00BD5092"/>
    <w:pPr>
      <w:tabs>
        <w:tab w:val="center" w:pos="4680"/>
        <w:tab w:val="right" w:pos="9360"/>
      </w:tabs>
    </w:pPr>
  </w:style>
  <w:style w:type="character" w:customStyle="1" w:styleId="FooterChar">
    <w:name w:val="Footer Char"/>
    <w:basedOn w:val="DefaultParagraphFont"/>
    <w:link w:val="Footer"/>
    <w:uiPriority w:val="99"/>
    <w:rsid w:val="00BD5092"/>
  </w:style>
  <w:style w:type="character" w:styleId="UnresolvedMention">
    <w:name w:val="Unresolved Mention"/>
    <w:basedOn w:val="DefaultParagraphFont"/>
    <w:uiPriority w:val="99"/>
    <w:semiHidden/>
    <w:unhideWhenUsed/>
    <w:rsid w:val="00C527B1"/>
    <w:rPr>
      <w:color w:val="605E5C"/>
      <w:shd w:val="clear" w:color="auto" w:fill="E1DFDD"/>
    </w:rPr>
  </w:style>
  <w:style w:type="table" w:styleId="TableGrid">
    <w:name w:val="Table Grid"/>
    <w:basedOn w:val="TableNormal"/>
    <w:uiPriority w:val="39"/>
    <w:rsid w:val="0087390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D52C8"/>
    <w:pPr>
      <w:spacing w:after="0" w:line="240" w:lineRule="auto"/>
    </w:pPr>
  </w:style>
  <w:style w:type="character" w:customStyle="1" w:styleId="cf01">
    <w:name w:val="cf01"/>
    <w:basedOn w:val="DefaultParagraphFont"/>
    <w:rsid w:val="0030730A"/>
    <w:rPr>
      <w:rFonts w:ascii="Segoe UI" w:hAnsi="Segoe UI" w:cs="Segoe UI" w:hint="default"/>
      <w:sz w:val="18"/>
      <w:szCs w:val="18"/>
    </w:rPr>
  </w:style>
  <w:style w:type="paragraph" w:styleId="NormalWeb">
    <w:name w:val="Normal (Web)"/>
    <w:basedOn w:val="Normal"/>
    <w:uiPriority w:val="99"/>
    <w:semiHidden/>
    <w:unhideWhenUsed/>
    <w:rsid w:val="002D0AD5"/>
    <w:pPr>
      <w:spacing w:before="100" w:beforeAutospacing="1" w:after="100" w:afterAutospacing="1"/>
      <w:jc w:val="left"/>
    </w:pPr>
    <w:rPr>
      <w:rFonts w:ascii="Times New Roman" w:hAnsi="Times New Roman" w:cs="Times New Roman"/>
    </w:rPr>
  </w:style>
  <w:style w:type="character" w:styleId="PlaceholderText">
    <w:name w:val="Placeholder Text"/>
    <w:basedOn w:val="DefaultParagraphFont"/>
    <w:uiPriority w:val="99"/>
    <w:semiHidden/>
    <w:rsid w:val="00FD607A"/>
    <w:rPr>
      <w:color w:val="666666"/>
    </w:rPr>
  </w:style>
  <w:style w:type="paragraph" w:customStyle="1" w:styleId="footnote">
    <w:name w:val="footnote"/>
    <w:basedOn w:val="FootnoteText"/>
    <w:link w:val="footnoteChar"/>
    <w:qFormat/>
    <w:rsid w:val="005A61DC"/>
    <w:rPr>
      <w:sz w:val="18"/>
      <w:szCs w:val="18"/>
    </w:rPr>
  </w:style>
  <w:style w:type="character" w:customStyle="1" w:styleId="footnoteChar">
    <w:name w:val="footnote Char"/>
    <w:basedOn w:val="DefaultParagraphFont"/>
    <w:link w:val="footnote"/>
    <w:rsid w:val="005A61DC"/>
    <w:rPr>
      <w:sz w:val="18"/>
      <w:szCs w:val="18"/>
    </w:rPr>
  </w:style>
  <w:style w:type="paragraph" w:customStyle="1" w:styleId="pf0">
    <w:name w:val="pf0"/>
    <w:basedOn w:val="Normal"/>
    <w:rsid w:val="006A3D93"/>
    <w:pPr>
      <w:spacing w:before="100" w:beforeAutospacing="1" w:after="100" w:afterAutospacing="1"/>
      <w:jc w:val="left"/>
    </w:pPr>
    <w:rPr>
      <w:rFonts w:ascii="Times New Roman" w:hAnsi="Times New Roman" w:cs="Times New Roman"/>
    </w:rPr>
  </w:style>
  <w:style w:type="character" w:customStyle="1" w:styleId="cf11">
    <w:name w:val="cf11"/>
    <w:basedOn w:val="DefaultParagraphFont"/>
    <w:rsid w:val="00025252"/>
    <w:rPr>
      <w:rFonts w:ascii="Segoe UI" w:hAnsi="Segoe UI" w:cs="Segoe UI" w:hint="default"/>
      <w:sz w:val="18"/>
      <w:szCs w:val="18"/>
      <w:shd w:val="clear" w:color="auto" w:fill="FFFFFF"/>
    </w:rPr>
  </w:style>
  <w:style w:type="character" w:customStyle="1" w:styleId="cf21">
    <w:name w:val="cf21"/>
    <w:basedOn w:val="DefaultParagraphFont"/>
    <w:rsid w:val="00025252"/>
    <w:rPr>
      <w:rFonts w:ascii="Segoe UI" w:hAnsi="Segoe UI" w:cs="Segoe UI" w:hint="default"/>
      <w:sz w:val="18"/>
      <w:szCs w:val="18"/>
      <w:shd w:val="clear" w:color="auto" w:fill="FFFFFF"/>
      <w:vertAlign w:val="superscript"/>
    </w:rPr>
  </w:style>
  <w:style w:type="character" w:styleId="FollowedHyperlink">
    <w:name w:val="FollowedHyperlink"/>
    <w:basedOn w:val="DefaultParagraphFont"/>
    <w:uiPriority w:val="99"/>
    <w:semiHidden/>
    <w:unhideWhenUsed/>
    <w:rsid w:val="00535556"/>
    <w:rPr>
      <w:color w:val="96607D"/>
      <w:u w:val="single"/>
    </w:rPr>
  </w:style>
  <w:style w:type="paragraph" w:customStyle="1" w:styleId="msonormal0">
    <w:name w:val="msonormal"/>
    <w:basedOn w:val="Normal"/>
    <w:rsid w:val="00535556"/>
    <w:pPr>
      <w:spacing w:before="100" w:beforeAutospacing="1" w:after="100" w:afterAutospacing="1"/>
      <w:jc w:val="left"/>
    </w:pPr>
    <w:rPr>
      <w:rFonts w:ascii="Times New Roman" w:hAnsi="Times New Roman" w:cs="Times New Roman"/>
    </w:rPr>
  </w:style>
  <w:style w:type="paragraph" w:customStyle="1" w:styleId="font5">
    <w:name w:val="font5"/>
    <w:basedOn w:val="Normal"/>
    <w:rsid w:val="00535556"/>
    <w:pPr>
      <w:spacing w:before="100" w:beforeAutospacing="1" w:after="100" w:afterAutospacing="1"/>
      <w:jc w:val="left"/>
    </w:pPr>
    <w:rPr>
      <w:rFonts w:ascii="Aptos Narrow" w:hAnsi="Aptos Narrow" w:cs="Times New Roman"/>
      <w:b/>
      <w:bCs/>
      <w:color w:val="000000"/>
      <w:sz w:val="22"/>
      <w:szCs w:val="22"/>
    </w:rPr>
  </w:style>
  <w:style w:type="paragraph" w:customStyle="1" w:styleId="font6">
    <w:name w:val="font6"/>
    <w:basedOn w:val="Normal"/>
    <w:rsid w:val="00535556"/>
    <w:pPr>
      <w:spacing w:before="100" w:beforeAutospacing="1" w:after="100" w:afterAutospacing="1"/>
      <w:jc w:val="left"/>
    </w:pPr>
    <w:rPr>
      <w:rFonts w:ascii="Aptos Narrow" w:hAnsi="Aptos Narrow" w:cs="Times New Roman"/>
      <w:b/>
      <w:bCs/>
      <w:color w:val="000000"/>
      <w:sz w:val="22"/>
      <w:szCs w:val="22"/>
    </w:rPr>
  </w:style>
  <w:style w:type="paragraph" w:customStyle="1" w:styleId="xl63">
    <w:name w:val="xl63"/>
    <w:basedOn w:val="Normal"/>
    <w:rsid w:val="00535556"/>
    <w:pPr>
      <w:spacing w:before="100" w:beforeAutospacing="1" w:after="100" w:afterAutospacing="1"/>
      <w:jc w:val="right"/>
    </w:pPr>
    <w:rPr>
      <w:rFonts w:ascii="Times New Roman" w:hAnsi="Times New Roman" w:cs="Times New Roman"/>
    </w:rPr>
  </w:style>
  <w:style w:type="paragraph" w:customStyle="1" w:styleId="xl64">
    <w:name w:val="xl64"/>
    <w:basedOn w:val="Normal"/>
    <w:rsid w:val="00535556"/>
    <w:pPr>
      <w:spacing w:before="100" w:beforeAutospacing="1" w:after="100" w:afterAutospacing="1"/>
      <w:jc w:val="right"/>
    </w:pPr>
    <w:rPr>
      <w:rFonts w:ascii="Times New Roman" w:hAnsi="Times New Roman" w:cs="Times New Roman"/>
    </w:rPr>
  </w:style>
  <w:style w:type="paragraph" w:customStyle="1" w:styleId="xl65">
    <w:name w:val="xl65"/>
    <w:basedOn w:val="Normal"/>
    <w:rsid w:val="00535556"/>
    <w:pPr>
      <w:spacing w:before="100" w:beforeAutospacing="1" w:after="100" w:afterAutospacing="1"/>
      <w:jc w:val="right"/>
    </w:pPr>
    <w:rPr>
      <w:rFonts w:ascii="Times New Roman" w:hAnsi="Times New Roman" w:cs="Times New Roman"/>
    </w:rPr>
  </w:style>
  <w:style w:type="paragraph" w:customStyle="1" w:styleId="xl66">
    <w:name w:val="xl66"/>
    <w:basedOn w:val="Normal"/>
    <w:rsid w:val="00535556"/>
    <w:pPr>
      <w:pBdr>
        <w:bottom w:val="single" w:sz="8" w:space="0" w:color="auto"/>
      </w:pBdr>
      <w:spacing w:before="100" w:beforeAutospacing="1" w:after="100" w:afterAutospacing="1"/>
      <w:jc w:val="right"/>
    </w:pPr>
    <w:rPr>
      <w:rFonts w:ascii="Times New Roman" w:hAnsi="Times New Roman" w:cs="Times New Roman"/>
    </w:rPr>
  </w:style>
  <w:style w:type="paragraph" w:customStyle="1" w:styleId="xl67">
    <w:name w:val="xl67"/>
    <w:basedOn w:val="Normal"/>
    <w:rsid w:val="00535556"/>
    <w:pPr>
      <w:pBdr>
        <w:bottom w:val="single" w:sz="8" w:space="0" w:color="auto"/>
      </w:pBdr>
      <w:spacing w:before="100" w:beforeAutospacing="1" w:after="100" w:afterAutospacing="1"/>
      <w:jc w:val="right"/>
    </w:pPr>
    <w:rPr>
      <w:rFonts w:ascii="Times New Roman" w:hAnsi="Times New Roman" w:cs="Times New Roman"/>
    </w:rPr>
  </w:style>
  <w:style w:type="paragraph" w:customStyle="1" w:styleId="xl68">
    <w:name w:val="xl68"/>
    <w:basedOn w:val="Normal"/>
    <w:rsid w:val="00535556"/>
    <w:pPr>
      <w:pBdr>
        <w:bottom w:val="single" w:sz="8" w:space="0" w:color="auto"/>
      </w:pBdr>
      <w:spacing w:before="100" w:beforeAutospacing="1" w:after="100" w:afterAutospacing="1"/>
      <w:jc w:val="right"/>
    </w:pPr>
    <w:rPr>
      <w:rFonts w:ascii="Times New Roman" w:hAnsi="Times New Roman" w:cs="Times New Roman"/>
    </w:rPr>
  </w:style>
  <w:style w:type="paragraph" w:customStyle="1" w:styleId="xl71">
    <w:name w:val="xl71"/>
    <w:basedOn w:val="Normal"/>
    <w:rsid w:val="00535556"/>
    <w:pPr>
      <w:pBdr>
        <w:right w:val="single" w:sz="4" w:space="0" w:color="auto"/>
      </w:pBdr>
      <w:spacing w:before="100" w:beforeAutospacing="1" w:after="100" w:afterAutospacing="1"/>
      <w:jc w:val="right"/>
    </w:pPr>
    <w:rPr>
      <w:rFonts w:ascii="Times New Roman" w:hAnsi="Times New Roman" w:cs="Times New Roman"/>
    </w:rPr>
  </w:style>
  <w:style w:type="paragraph" w:customStyle="1" w:styleId="xl72">
    <w:name w:val="xl72"/>
    <w:basedOn w:val="Normal"/>
    <w:rsid w:val="00535556"/>
    <w:pPr>
      <w:pBdr>
        <w:right w:val="single" w:sz="4" w:space="0" w:color="auto"/>
      </w:pBdr>
      <w:spacing w:before="100" w:beforeAutospacing="1" w:after="100" w:afterAutospacing="1"/>
      <w:jc w:val="left"/>
    </w:pPr>
    <w:rPr>
      <w:rFonts w:ascii="Times New Roman" w:hAnsi="Times New Roman" w:cs="Times New Roman"/>
    </w:rPr>
  </w:style>
  <w:style w:type="paragraph" w:customStyle="1" w:styleId="xl73">
    <w:name w:val="xl73"/>
    <w:basedOn w:val="Normal"/>
    <w:rsid w:val="00535556"/>
    <w:pPr>
      <w:pBdr>
        <w:top w:val="double" w:sz="6" w:space="0" w:color="auto"/>
        <w:left w:val="single" w:sz="4" w:space="0" w:color="auto"/>
      </w:pBdr>
      <w:spacing w:before="100" w:beforeAutospacing="1" w:after="100" w:afterAutospacing="1"/>
      <w:jc w:val="right"/>
    </w:pPr>
    <w:rPr>
      <w:rFonts w:ascii="Times New Roman" w:hAnsi="Times New Roman" w:cs="Times New Roman"/>
    </w:rPr>
  </w:style>
  <w:style w:type="paragraph" w:customStyle="1" w:styleId="xl74">
    <w:name w:val="xl74"/>
    <w:basedOn w:val="Normal"/>
    <w:rsid w:val="00535556"/>
    <w:pPr>
      <w:pBdr>
        <w:left w:val="single" w:sz="4" w:space="0" w:color="auto"/>
      </w:pBdr>
      <w:spacing w:before="100" w:beforeAutospacing="1" w:after="100" w:afterAutospacing="1"/>
      <w:jc w:val="right"/>
    </w:pPr>
    <w:rPr>
      <w:rFonts w:ascii="Times New Roman" w:hAnsi="Times New Roman" w:cs="Times New Roman"/>
    </w:rPr>
  </w:style>
  <w:style w:type="paragraph" w:customStyle="1" w:styleId="xl75">
    <w:name w:val="xl75"/>
    <w:basedOn w:val="Normal"/>
    <w:rsid w:val="00535556"/>
    <w:pPr>
      <w:pBdr>
        <w:left w:val="single" w:sz="4" w:space="0" w:color="auto"/>
      </w:pBdr>
      <w:spacing w:before="100" w:beforeAutospacing="1" w:after="100" w:afterAutospacing="1"/>
      <w:jc w:val="left"/>
    </w:pPr>
    <w:rPr>
      <w:rFonts w:ascii="Times New Roman" w:hAnsi="Times New Roman" w:cs="Times New Roman"/>
    </w:rPr>
  </w:style>
  <w:style w:type="paragraph" w:customStyle="1" w:styleId="xl76">
    <w:name w:val="xl76"/>
    <w:basedOn w:val="Normal"/>
    <w:rsid w:val="00535556"/>
    <w:pPr>
      <w:pBdr>
        <w:top w:val="double" w:sz="6" w:space="0" w:color="auto"/>
        <w:left w:val="single" w:sz="4" w:space="0" w:color="auto"/>
      </w:pBdr>
      <w:spacing w:before="100" w:beforeAutospacing="1" w:after="100" w:afterAutospacing="1"/>
      <w:jc w:val="right"/>
    </w:pPr>
    <w:rPr>
      <w:rFonts w:ascii="Times New Roman" w:hAnsi="Times New Roman" w:cs="Times New Roman"/>
    </w:rPr>
  </w:style>
  <w:style w:type="paragraph" w:customStyle="1" w:styleId="xl77">
    <w:name w:val="xl77"/>
    <w:basedOn w:val="Normal"/>
    <w:rsid w:val="00535556"/>
    <w:pPr>
      <w:pBdr>
        <w:left w:val="single" w:sz="4" w:space="0" w:color="auto"/>
      </w:pBdr>
      <w:spacing w:before="100" w:beforeAutospacing="1" w:after="100" w:afterAutospacing="1"/>
      <w:jc w:val="right"/>
    </w:pPr>
    <w:rPr>
      <w:rFonts w:ascii="Times New Roman" w:hAnsi="Times New Roman" w:cs="Times New Roman"/>
    </w:rPr>
  </w:style>
  <w:style w:type="paragraph" w:customStyle="1" w:styleId="xl78">
    <w:name w:val="xl78"/>
    <w:basedOn w:val="Normal"/>
    <w:rsid w:val="00535556"/>
    <w:pPr>
      <w:pBdr>
        <w:bottom w:val="single" w:sz="8" w:space="0" w:color="auto"/>
        <w:right w:val="single" w:sz="4" w:space="0" w:color="auto"/>
      </w:pBdr>
      <w:spacing w:before="100" w:beforeAutospacing="1" w:after="100" w:afterAutospacing="1"/>
      <w:jc w:val="right"/>
    </w:pPr>
    <w:rPr>
      <w:rFonts w:ascii="Times New Roman" w:hAnsi="Times New Roman" w:cs="Times New Roman"/>
    </w:rPr>
  </w:style>
  <w:style w:type="paragraph" w:customStyle="1" w:styleId="xl79">
    <w:name w:val="xl79"/>
    <w:basedOn w:val="Normal"/>
    <w:rsid w:val="00535556"/>
    <w:pPr>
      <w:pBdr>
        <w:left w:val="single" w:sz="4" w:space="0" w:color="auto"/>
        <w:right w:val="single" w:sz="4" w:space="0" w:color="auto"/>
      </w:pBdr>
      <w:spacing w:before="100" w:beforeAutospacing="1" w:after="100" w:afterAutospacing="1"/>
      <w:jc w:val="center"/>
    </w:pPr>
    <w:rPr>
      <w:rFonts w:ascii="Times New Roman" w:hAnsi="Times New Roman" w:cs="Times New Roman"/>
    </w:rPr>
  </w:style>
  <w:style w:type="paragraph" w:customStyle="1" w:styleId="xl80">
    <w:name w:val="xl80"/>
    <w:basedOn w:val="Normal"/>
    <w:rsid w:val="00535556"/>
    <w:pPr>
      <w:pBdr>
        <w:left w:val="single" w:sz="4" w:space="0" w:color="auto"/>
        <w:bottom w:val="single" w:sz="8" w:space="0" w:color="auto"/>
        <w:right w:val="single" w:sz="4" w:space="0" w:color="auto"/>
      </w:pBdr>
      <w:spacing w:before="100" w:beforeAutospacing="1" w:after="100" w:afterAutospacing="1"/>
      <w:jc w:val="center"/>
    </w:pPr>
    <w:rPr>
      <w:rFonts w:ascii="Times New Roman" w:hAnsi="Times New Roman" w:cs="Times New Roman"/>
    </w:rPr>
  </w:style>
  <w:style w:type="paragraph" w:customStyle="1" w:styleId="xl81">
    <w:name w:val="xl81"/>
    <w:basedOn w:val="Normal"/>
    <w:rsid w:val="00535556"/>
    <w:pPr>
      <w:pBdr>
        <w:left w:val="single" w:sz="4" w:space="0" w:color="auto"/>
      </w:pBdr>
      <w:spacing w:before="100" w:beforeAutospacing="1" w:after="100" w:afterAutospacing="1"/>
      <w:jc w:val="left"/>
    </w:pPr>
    <w:rPr>
      <w:rFonts w:ascii="Times New Roman" w:hAnsi="Times New Roman" w:cs="Times New Roman"/>
    </w:rPr>
  </w:style>
  <w:style w:type="paragraph" w:customStyle="1" w:styleId="xl82">
    <w:name w:val="xl82"/>
    <w:basedOn w:val="Normal"/>
    <w:rsid w:val="00535556"/>
    <w:pPr>
      <w:pBdr>
        <w:right w:val="single" w:sz="4" w:space="0" w:color="auto"/>
      </w:pBdr>
      <w:spacing w:before="100" w:beforeAutospacing="1" w:after="100" w:afterAutospacing="1"/>
      <w:jc w:val="left"/>
    </w:pPr>
    <w:rPr>
      <w:rFonts w:ascii="Times New Roman" w:hAnsi="Times New Roman" w:cs="Times New Roman"/>
    </w:rPr>
  </w:style>
  <w:style w:type="paragraph" w:customStyle="1" w:styleId="xl83">
    <w:name w:val="xl83"/>
    <w:basedOn w:val="Normal"/>
    <w:rsid w:val="00535556"/>
    <w:pPr>
      <w:pBdr>
        <w:top w:val="single" w:sz="4" w:space="0" w:color="auto"/>
        <w:left w:val="single" w:sz="4" w:space="0" w:color="auto"/>
        <w:bottom w:val="single" w:sz="4" w:space="0" w:color="auto"/>
      </w:pBdr>
      <w:spacing w:before="100" w:beforeAutospacing="1" w:after="100" w:afterAutospacing="1"/>
      <w:jc w:val="center"/>
    </w:pPr>
    <w:rPr>
      <w:rFonts w:ascii="Times New Roman" w:hAnsi="Times New Roman" w:cs="Times New Roman"/>
      <w:b/>
      <w:bCs/>
    </w:rPr>
  </w:style>
  <w:style w:type="paragraph" w:customStyle="1" w:styleId="xl84">
    <w:name w:val="xl84"/>
    <w:basedOn w:val="Normal"/>
    <w:rsid w:val="00535556"/>
    <w:pPr>
      <w:pBdr>
        <w:top w:val="single" w:sz="4" w:space="0" w:color="auto"/>
        <w:bottom w:val="single" w:sz="4" w:space="0" w:color="auto"/>
      </w:pBdr>
      <w:spacing w:before="100" w:beforeAutospacing="1" w:after="100" w:afterAutospacing="1"/>
      <w:jc w:val="center"/>
    </w:pPr>
    <w:rPr>
      <w:rFonts w:ascii="Times New Roman" w:hAnsi="Times New Roman" w:cs="Times New Roman"/>
      <w:b/>
      <w:bCs/>
    </w:rPr>
  </w:style>
  <w:style w:type="paragraph" w:customStyle="1" w:styleId="xl85">
    <w:name w:val="xl85"/>
    <w:basedOn w:val="Normal"/>
    <w:rsid w:val="00535556"/>
    <w:pPr>
      <w:pBdr>
        <w:top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rPr>
  </w:style>
  <w:style w:type="paragraph" w:customStyle="1" w:styleId="xl86">
    <w:name w:val="xl86"/>
    <w:basedOn w:val="Normal"/>
    <w:rsid w:val="00535556"/>
    <w:pPr>
      <w:pBdr>
        <w:top w:val="single" w:sz="4" w:space="0" w:color="auto"/>
        <w:left w:val="single" w:sz="4" w:space="0" w:color="auto"/>
        <w:bottom w:val="double" w:sz="6" w:space="0" w:color="auto"/>
      </w:pBdr>
      <w:spacing w:before="100" w:beforeAutospacing="1" w:after="100" w:afterAutospacing="1"/>
      <w:jc w:val="center"/>
    </w:pPr>
    <w:rPr>
      <w:rFonts w:ascii="Times New Roman" w:hAnsi="Times New Roman" w:cs="Times New Roman"/>
      <w:b/>
      <w:bCs/>
      <w:sz w:val="20"/>
      <w:szCs w:val="20"/>
    </w:rPr>
  </w:style>
  <w:style w:type="paragraph" w:customStyle="1" w:styleId="xl87">
    <w:name w:val="xl87"/>
    <w:basedOn w:val="Normal"/>
    <w:rsid w:val="00535556"/>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Times New Roman" w:hAnsi="Times New Roman" w:cs="Times New Roman"/>
      <w:b/>
      <w:bCs/>
      <w:i/>
      <w:iCs/>
      <w:sz w:val="20"/>
      <w:szCs w:val="20"/>
    </w:rPr>
  </w:style>
  <w:style w:type="paragraph" w:customStyle="1" w:styleId="xl88">
    <w:name w:val="xl88"/>
    <w:basedOn w:val="Normal"/>
    <w:rsid w:val="00535556"/>
    <w:pPr>
      <w:pBdr>
        <w:top w:val="single" w:sz="4" w:space="0" w:color="auto"/>
        <w:bottom w:val="double" w:sz="6" w:space="0" w:color="auto"/>
      </w:pBdr>
      <w:spacing w:before="100" w:beforeAutospacing="1" w:after="100" w:afterAutospacing="1"/>
      <w:jc w:val="center"/>
    </w:pPr>
    <w:rPr>
      <w:rFonts w:ascii="Times New Roman" w:hAnsi="Times New Roman" w:cs="Times New Roman"/>
      <w:b/>
      <w:bCs/>
      <w:sz w:val="20"/>
      <w:szCs w:val="20"/>
    </w:rPr>
  </w:style>
  <w:style w:type="paragraph" w:customStyle="1" w:styleId="xl89">
    <w:name w:val="xl89"/>
    <w:basedOn w:val="Normal"/>
    <w:rsid w:val="00535556"/>
    <w:pPr>
      <w:pBdr>
        <w:top w:val="single" w:sz="4" w:space="0" w:color="auto"/>
        <w:bottom w:val="double" w:sz="6" w:space="0" w:color="auto"/>
        <w:right w:val="single" w:sz="4" w:space="0" w:color="auto"/>
      </w:pBdr>
      <w:spacing w:before="100" w:beforeAutospacing="1" w:after="100" w:afterAutospacing="1"/>
      <w:jc w:val="center"/>
    </w:pPr>
    <w:rPr>
      <w:rFonts w:ascii="Times New Roman" w:hAnsi="Times New Roman" w:cs="Times New Roman"/>
      <w:b/>
      <w:bCs/>
      <w:sz w:val="20"/>
      <w:szCs w:val="20"/>
    </w:rPr>
  </w:style>
  <w:style w:type="paragraph" w:customStyle="1" w:styleId="xl90">
    <w:name w:val="xl90"/>
    <w:basedOn w:val="Normal"/>
    <w:rsid w:val="00535556"/>
    <w:pPr>
      <w:pBdr>
        <w:top w:val="single" w:sz="4" w:space="0" w:color="auto"/>
        <w:bottom w:val="double" w:sz="6" w:space="0" w:color="auto"/>
      </w:pBdr>
      <w:spacing w:before="100" w:beforeAutospacing="1" w:after="100" w:afterAutospacing="1"/>
      <w:jc w:val="center"/>
    </w:pPr>
    <w:rPr>
      <w:rFonts w:ascii="Times New Roman" w:hAnsi="Times New Roman" w:cs="Times New Roman"/>
      <w:b/>
      <w:bCs/>
      <w:sz w:val="20"/>
      <w:szCs w:val="20"/>
    </w:rPr>
  </w:style>
  <w:style w:type="paragraph" w:customStyle="1" w:styleId="xl91">
    <w:name w:val="xl91"/>
    <w:basedOn w:val="Normal"/>
    <w:rsid w:val="00535556"/>
    <w:pPr>
      <w:spacing w:before="100" w:beforeAutospacing="1" w:after="100" w:afterAutospacing="1"/>
      <w:jc w:val="left"/>
    </w:pPr>
    <w:rPr>
      <w:rFonts w:ascii="Times New Roman" w:hAnsi="Times New Roman" w:cs="Times New Roman"/>
      <w:sz w:val="20"/>
      <w:szCs w:val="20"/>
    </w:rPr>
  </w:style>
  <w:style w:type="paragraph" w:customStyle="1" w:styleId="xl92">
    <w:name w:val="xl92"/>
    <w:basedOn w:val="Normal"/>
    <w:rsid w:val="00535556"/>
    <w:pPr>
      <w:spacing w:before="100" w:beforeAutospacing="1" w:after="100" w:afterAutospacing="1"/>
      <w:jc w:val="left"/>
    </w:pPr>
    <w:rPr>
      <w:rFonts w:ascii="Times New Roman" w:hAnsi="Times New Roman" w:cs="Times New Roman"/>
      <w:b/>
      <w:bCs/>
      <w:sz w:val="20"/>
      <w:szCs w:val="20"/>
    </w:rPr>
  </w:style>
  <w:style w:type="paragraph" w:customStyle="1" w:styleId="xl93">
    <w:name w:val="xl93"/>
    <w:basedOn w:val="Normal"/>
    <w:rsid w:val="00535556"/>
    <w:pPr>
      <w:pBdr>
        <w:left w:val="single" w:sz="4" w:space="0" w:color="auto"/>
      </w:pBdr>
      <w:spacing w:before="100" w:beforeAutospacing="1" w:after="100" w:afterAutospacing="1"/>
      <w:jc w:val="left"/>
    </w:pPr>
    <w:rPr>
      <w:rFonts w:ascii="Times New Roman" w:hAnsi="Times New Roman" w:cs="Times New Roman"/>
      <w:b/>
      <w:bCs/>
      <w:sz w:val="20"/>
      <w:szCs w:val="20"/>
    </w:rPr>
  </w:style>
  <w:style w:type="paragraph" w:customStyle="1" w:styleId="xl94">
    <w:name w:val="xl94"/>
    <w:basedOn w:val="Normal"/>
    <w:rsid w:val="00535556"/>
    <w:pPr>
      <w:pBdr>
        <w:left w:val="single" w:sz="4" w:space="0" w:color="auto"/>
        <w:bottom w:val="single" w:sz="8" w:space="0" w:color="auto"/>
      </w:pBdr>
      <w:spacing w:before="100" w:beforeAutospacing="1" w:after="100" w:afterAutospacing="1"/>
      <w:jc w:val="left"/>
    </w:pPr>
    <w:rPr>
      <w:rFonts w:ascii="Times New Roman" w:hAnsi="Times New Roman" w:cs="Times New Roman"/>
      <w:b/>
      <w:bCs/>
      <w:sz w:val="20"/>
      <w:szCs w:val="20"/>
    </w:rPr>
  </w:style>
  <w:style w:type="paragraph" w:customStyle="1" w:styleId="xl69">
    <w:name w:val="xl69"/>
    <w:basedOn w:val="Normal"/>
    <w:rsid w:val="002F3794"/>
    <w:pPr>
      <w:pBdr>
        <w:left w:val="single" w:sz="4" w:space="0" w:color="auto"/>
      </w:pBdr>
      <w:spacing w:before="100" w:beforeAutospacing="1" w:after="100" w:afterAutospacing="1"/>
      <w:jc w:val="left"/>
    </w:pPr>
    <w:rPr>
      <w:rFonts w:ascii="Times New Roman" w:hAnsi="Times New Roman" w:cs="Times New Roman"/>
      <w:b/>
      <w:bCs/>
    </w:rPr>
  </w:style>
  <w:style w:type="paragraph" w:customStyle="1" w:styleId="xl70">
    <w:name w:val="xl70"/>
    <w:basedOn w:val="Normal"/>
    <w:rsid w:val="002F3794"/>
    <w:pPr>
      <w:pBdr>
        <w:left w:val="single" w:sz="4" w:space="0" w:color="auto"/>
        <w:bottom w:val="single" w:sz="8" w:space="0" w:color="auto"/>
      </w:pBdr>
      <w:spacing w:before="100" w:beforeAutospacing="1" w:after="100" w:afterAutospacing="1"/>
      <w:jc w:val="left"/>
    </w:pPr>
    <w:rPr>
      <w:rFonts w:ascii="Times New Roman" w:hAnsi="Times New Roman" w:cs="Times New Roman"/>
      <w:b/>
      <w:bCs/>
    </w:rPr>
  </w:style>
  <w:style w:type="numbering" w:customStyle="1" w:styleId="Style1">
    <w:name w:val="Style1"/>
    <w:uiPriority w:val="99"/>
    <w:rsid w:val="0084140A"/>
    <w:pPr>
      <w:numPr>
        <w:numId w:val="36"/>
      </w:numPr>
    </w:pPr>
  </w:style>
  <w:style w:type="paragraph" w:styleId="EndnoteText">
    <w:name w:val="endnote text"/>
    <w:basedOn w:val="Normal"/>
    <w:link w:val="EndnoteTextChar"/>
    <w:uiPriority w:val="99"/>
    <w:semiHidden/>
    <w:unhideWhenUsed/>
    <w:rsid w:val="00001951"/>
    <w:pPr>
      <w:spacing w:after="0"/>
    </w:pPr>
    <w:rPr>
      <w:sz w:val="20"/>
      <w:szCs w:val="20"/>
    </w:rPr>
  </w:style>
  <w:style w:type="character" w:customStyle="1" w:styleId="EndnoteTextChar">
    <w:name w:val="Endnote Text Char"/>
    <w:basedOn w:val="DefaultParagraphFont"/>
    <w:link w:val="EndnoteText"/>
    <w:uiPriority w:val="99"/>
    <w:semiHidden/>
    <w:rsid w:val="00001951"/>
    <w:rPr>
      <w:rFonts w:eastAsia="Times New Roman"/>
      <w:kern w:val="0"/>
      <w:sz w:val="20"/>
      <w:szCs w:val="20"/>
      <w:lang w:eastAsia="en-CA"/>
      <w14:ligatures w14:val="none"/>
    </w:rPr>
  </w:style>
  <w:style w:type="character" w:styleId="EndnoteReference">
    <w:name w:val="endnote reference"/>
    <w:basedOn w:val="DefaultParagraphFont"/>
    <w:uiPriority w:val="99"/>
    <w:semiHidden/>
    <w:unhideWhenUsed/>
    <w:rsid w:val="0000195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294691">
      <w:bodyDiv w:val="1"/>
      <w:marLeft w:val="0"/>
      <w:marRight w:val="0"/>
      <w:marTop w:val="0"/>
      <w:marBottom w:val="0"/>
      <w:divBdr>
        <w:top w:val="none" w:sz="0" w:space="0" w:color="auto"/>
        <w:left w:val="none" w:sz="0" w:space="0" w:color="auto"/>
        <w:bottom w:val="none" w:sz="0" w:space="0" w:color="auto"/>
        <w:right w:val="none" w:sz="0" w:space="0" w:color="auto"/>
      </w:divBdr>
    </w:div>
    <w:div w:id="175535214">
      <w:bodyDiv w:val="1"/>
      <w:marLeft w:val="0"/>
      <w:marRight w:val="0"/>
      <w:marTop w:val="0"/>
      <w:marBottom w:val="0"/>
      <w:divBdr>
        <w:top w:val="none" w:sz="0" w:space="0" w:color="auto"/>
        <w:left w:val="none" w:sz="0" w:space="0" w:color="auto"/>
        <w:bottom w:val="none" w:sz="0" w:space="0" w:color="auto"/>
        <w:right w:val="none" w:sz="0" w:space="0" w:color="auto"/>
      </w:divBdr>
    </w:div>
    <w:div w:id="229507107">
      <w:bodyDiv w:val="1"/>
      <w:marLeft w:val="0"/>
      <w:marRight w:val="0"/>
      <w:marTop w:val="0"/>
      <w:marBottom w:val="0"/>
      <w:divBdr>
        <w:top w:val="none" w:sz="0" w:space="0" w:color="auto"/>
        <w:left w:val="none" w:sz="0" w:space="0" w:color="auto"/>
        <w:bottom w:val="none" w:sz="0" w:space="0" w:color="auto"/>
        <w:right w:val="none" w:sz="0" w:space="0" w:color="auto"/>
      </w:divBdr>
    </w:div>
    <w:div w:id="415322167">
      <w:bodyDiv w:val="1"/>
      <w:marLeft w:val="0"/>
      <w:marRight w:val="0"/>
      <w:marTop w:val="0"/>
      <w:marBottom w:val="0"/>
      <w:divBdr>
        <w:top w:val="none" w:sz="0" w:space="0" w:color="auto"/>
        <w:left w:val="none" w:sz="0" w:space="0" w:color="auto"/>
        <w:bottom w:val="none" w:sz="0" w:space="0" w:color="auto"/>
        <w:right w:val="none" w:sz="0" w:space="0" w:color="auto"/>
      </w:divBdr>
    </w:div>
    <w:div w:id="444427144">
      <w:bodyDiv w:val="1"/>
      <w:marLeft w:val="0"/>
      <w:marRight w:val="0"/>
      <w:marTop w:val="0"/>
      <w:marBottom w:val="0"/>
      <w:divBdr>
        <w:top w:val="none" w:sz="0" w:space="0" w:color="auto"/>
        <w:left w:val="none" w:sz="0" w:space="0" w:color="auto"/>
        <w:bottom w:val="none" w:sz="0" w:space="0" w:color="auto"/>
        <w:right w:val="none" w:sz="0" w:space="0" w:color="auto"/>
      </w:divBdr>
    </w:div>
    <w:div w:id="792753786">
      <w:bodyDiv w:val="1"/>
      <w:marLeft w:val="0"/>
      <w:marRight w:val="0"/>
      <w:marTop w:val="0"/>
      <w:marBottom w:val="0"/>
      <w:divBdr>
        <w:top w:val="none" w:sz="0" w:space="0" w:color="auto"/>
        <w:left w:val="none" w:sz="0" w:space="0" w:color="auto"/>
        <w:bottom w:val="none" w:sz="0" w:space="0" w:color="auto"/>
        <w:right w:val="none" w:sz="0" w:space="0" w:color="auto"/>
      </w:divBdr>
    </w:div>
    <w:div w:id="823399885">
      <w:bodyDiv w:val="1"/>
      <w:marLeft w:val="0"/>
      <w:marRight w:val="0"/>
      <w:marTop w:val="0"/>
      <w:marBottom w:val="0"/>
      <w:divBdr>
        <w:top w:val="none" w:sz="0" w:space="0" w:color="auto"/>
        <w:left w:val="none" w:sz="0" w:space="0" w:color="auto"/>
        <w:bottom w:val="none" w:sz="0" w:space="0" w:color="auto"/>
        <w:right w:val="none" w:sz="0" w:space="0" w:color="auto"/>
      </w:divBdr>
    </w:div>
    <w:div w:id="857088852">
      <w:bodyDiv w:val="1"/>
      <w:marLeft w:val="0"/>
      <w:marRight w:val="0"/>
      <w:marTop w:val="0"/>
      <w:marBottom w:val="0"/>
      <w:divBdr>
        <w:top w:val="none" w:sz="0" w:space="0" w:color="auto"/>
        <w:left w:val="none" w:sz="0" w:space="0" w:color="auto"/>
        <w:bottom w:val="none" w:sz="0" w:space="0" w:color="auto"/>
        <w:right w:val="none" w:sz="0" w:space="0" w:color="auto"/>
      </w:divBdr>
    </w:div>
    <w:div w:id="976446389">
      <w:bodyDiv w:val="1"/>
      <w:marLeft w:val="0"/>
      <w:marRight w:val="0"/>
      <w:marTop w:val="0"/>
      <w:marBottom w:val="0"/>
      <w:divBdr>
        <w:top w:val="none" w:sz="0" w:space="0" w:color="auto"/>
        <w:left w:val="none" w:sz="0" w:space="0" w:color="auto"/>
        <w:bottom w:val="none" w:sz="0" w:space="0" w:color="auto"/>
        <w:right w:val="none" w:sz="0" w:space="0" w:color="auto"/>
      </w:divBdr>
    </w:div>
    <w:div w:id="1118717554">
      <w:bodyDiv w:val="1"/>
      <w:marLeft w:val="0"/>
      <w:marRight w:val="0"/>
      <w:marTop w:val="0"/>
      <w:marBottom w:val="0"/>
      <w:divBdr>
        <w:top w:val="none" w:sz="0" w:space="0" w:color="auto"/>
        <w:left w:val="none" w:sz="0" w:space="0" w:color="auto"/>
        <w:bottom w:val="none" w:sz="0" w:space="0" w:color="auto"/>
        <w:right w:val="none" w:sz="0" w:space="0" w:color="auto"/>
      </w:divBdr>
    </w:div>
    <w:div w:id="1120145568">
      <w:bodyDiv w:val="1"/>
      <w:marLeft w:val="0"/>
      <w:marRight w:val="0"/>
      <w:marTop w:val="0"/>
      <w:marBottom w:val="0"/>
      <w:divBdr>
        <w:top w:val="none" w:sz="0" w:space="0" w:color="auto"/>
        <w:left w:val="none" w:sz="0" w:space="0" w:color="auto"/>
        <w:bottom w:val="none" w:sz="0" w:space="0" w:color="auto"/>
        <w:right w:val="none" w:sz="0" w:space="0" w:color="auto"/>
      </w:divBdr>
    </w:div>
    <w:div w:id="1336349009">
      <w:bodyDiv w:val="1"/>
      <w:marLeft w:val="0"/>
      <w:marRight w:val="0"/>
      <w:marTop w:val="0"/>
      <w:marBottom w:val="0"/>
      <w:divBdr>
        <w:top w:val="none" w:sz="0" w:space="0" w:color="auto"/>
        <w:left w:val="none" w:sz="0" w:space="0" w:color="auto"/>
        <w:bottom w:val="none" w:sz="0" w:space="0" w:color="auto"/>
        <w:right w:val="none" w:sz="0" w:space="0" w:color="auto"/>
      </w:divBdr>
    </w:div>
    <w:div w:id="1496603297">
      <w:bodyDiv w:val="1"/>
      <w:marLeft w:val="0"/>
      <w:marRight w:val="0"/>
      <w:marTop w:val="0"/>
      <w:marBottom w:val="0"/>
      <w:divBdr>
        <w:top w:val="none" w:sz="0" w:space="0" w:color="auto"/>
        <w:left w:val="none" w:sz="0" w:space="0" w:color="auto"/>
        <w:bottom w:val="none" w:sz="0" w:space="0" w:color="auto"/>
        <w:right w:val="none" w:sz="0" w:space="0" w:color="auto"/>
      </w:divBdr>
    </w:div>
    <w:div w:id="1503428210">
      <w:bodyDiv w:val="1"/>
      <w:marLeft w:val="0"/>
      <w:marRight w:val="0"/>
      <w:marTop w:val="0"/>
      <w:marBottom w:val="0"/>
      <w:divBdr>
        <w:top w:val="none" w:sz="0" w:space="0" w:color="auto"/>
        <w:left w:val="none" w:sz="0" w:space="0" w:color="auto"/>
        <w:bottom w:val="none" w:sz="0" w:space="0" w:color="auto"/>
        <w:right w:val="none" w:sz="0" w:space="0" w:color="auto"/>
      </w:divBdr>
    </w:div>
    <w:div w:id="1503932971">
      <w:bodyDiv w:val="1"/>
      <w:marLeft w:val="0"/>
      <w:marRight w:val="0"/>
      <w:marTop w:val="0"/>
      <w:marBottom w:val="0"/>
      <w:divBdr>
        <w:top w:val="none" w:sz="0" w:space="0" w:color="auto"/>
        <w:left w:val="none" w:sz="0" w:space="0" w:color="auto"/>
        <w:bottom w:val="none" w:sz="0" w:space="0" w:color="auto"/>
        <w:right w:val="none" w:sz="0" w:space="0" w:color="auto"/>
      </w:divBdr>
    </w:div>
    <w:div w:id="1535341091">
      <w:bodyDiv w:val="1"/>
      <w:marLeft w:val="0"/>
      <w:marRight w:val="0"/>
      <w:marTop w:val="0"/>
      <w:marBottom w:val="0"/>
      <w:divBdr>
        <w:top w:val="none" w:sz="0" w:space="0" w:color="auto"/>
        <w:left w:val="none" w:sz="0" w:space="0" w:color="auto"/>
        <w:bottom w:val="none" w:sz="0" w:space="0" w:color="auto"/>
        <w:right w:val="none" w:sz="0" w:space="0" w:color="auto"/>
      </w:divBdr>
    </w:div>
    <w:div w:id="1848516613">
      <w:bodyDiv w:val="1"/>
      <w:marLeft w:val="0"/>
      <w:marRight w:val="0"/>
      <w:marTop w:val="0"/>
      <w:marBottom w:val="0"/>
      <w:divBdr>
        <w:top w:val="none" w:sz="0" w:space="0" w:color="auto"/>
        <w:left w:val="none" w:sz="0" w:space="0" w:color="auto"/>
        <w:bottom w:val="none" w:sz="0" w:space="0" w:color="auto"/>
        <w:right w:val="none" w:sz="0" w:space="0" w:color="auto"/>
      </w:divBdr>
    </w:div>
    <w:div w:id="1857304677">
      <w:bodyDiv w:val="1"/>
      <w:marLeft w:val="0"/>
      <w:marRight w:val="0"/>
      <w:marTop w:val="0"/>
      <w:marBottom w:val="0"/>
      <w:divBdr>
        <w:top w:val="none" w:sz="0" w:space="0" w:color="auto"/>
        <w:left w:val="none" w:sz="0" w:space="0" w:color="auto"/>
        <w:bottom w:val="none" w:sz="0" w:space="0" w:color="auto"/>
        <w:right w:val="none" w:sz="0" w:space="0" w:color="auto"/>
      </w:divBdr>
    </w:div>
    <w:div w:id="1866360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cfriesen@fs.fed.us" TargetMode="External"/><Relationship Id="rId21" Type="http://schemas.openxmlformats.org/officeDocument/2006/relationships/hyperlink" Target="https://www2.gov.bc.ca/assets/gov/environment/plants-animals-and-ecosystems/conservation-data-centre/field_manual_describing_terrestrial_ecosystems_2nd.pdf"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image" Target="media/image3.png"/><Relationship Id="rId11" Type="http://schemas.microsoft.com/office/2018/08/relationships/commentsExtensible" Target="commentsExtensible.xml"/><Relationship Id="rId32" Type="http://schemas.openxmlformats.org/officeDocument/2006/relationships/hyperlink" Target="https://dendro.cnre.vt.edu/dendrology/syllabus/factsheet.cfm?ID=460" TargetMode="Externa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7.emf"/><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open.library.ubc.ca/media/stream/pdf/24/1.0413210/3" TargetMode="External"/><Relationship Id="rId27" Type="http://schemas.openxmlformats.org/officeDocument/2006/relationships/hyperlink" Target="http://ecoshare.info/"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jem-online.org/index.php/jem/article/view/66/24" TargetMode="External"/><Relationship Id="rId33" Type="http://schemas.openxmlformats.org/officeDocument/2006/relationships/hyperlink" Target="mailto:cfriesen@fs.fed.us"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for.gov.bc.ca/hre/becweb/resources/classificationreports/index.html" TargetMode="External"/><Relationship Id="rId41" Type="http://schemas.openxmlformats.org/officeDocument/2006/relationships/image" Target="media/image11.png"/><Relationship Id="rId54" Type="http://schemas.openxmlformats.org/officeDocument/2006/relationships/header" Target="header1.xm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publications.gc.ca/collections/collection_2013/ec/CW69-14-166-2012-eng.pdf" TargetMode="External"/><Relationship Id="rId28" Type="http://schemas.openxmlformats.org/officeDocument/2006/relationships/hyperlink" Target="https://CRAN.R-project.org/package=rpart.plot"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6.emf"/><Relationship Id="rId10" Type="http://schemas.microsoft.com/office/2016/09/relationships/commentsIds" Target="commentsIds.xml"/><Relationship Id="rId31" Type="http://schemas.openxmlformats.org/officeDocument/2006/relationships/hyperlink" Target="https://CRAN.R-project.org/package=rpart"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www.for.gov.bc.ca/hre/becweb/resources/classificationreports/index.html" TargetMode="External"/><Relationship Id="rId18" Type="http://schemas.openxmlformats.org/officeDocument/2006/relationships/hyperlink" Target="https://www.for.gov.bc.ca/hre/becweb/resources/classificationreports/index.html" TargetMode="External"/><Relationship Id="rId39" Type="http://schemas.openxmlformats.org/officeDocument/2006/relationships/image" Target="media/image9.png"/><Relationship Id="rId34" Type="http://schemas.openxmlformats.org/officeDocument/2006/relationships/hyperlink" Target="http://ecoshare.info/" TargetMode="External"/><Relationship Id="rId50" Type="http://schemas.openxmlformats.org/officeDocument/2006/relationships/image" Target="media/image20.png"/><Relationship Id="rId55" Type="http://schemas.openxmlformats.org/officeDocument/2006/relationships/image" Target="media/image24.emf"/><Relationship Id="rId76" Type="http://schemas.openxmlformats.org/officeDocument/2006/relationships/image" Target="media/image45.png"/><Relationship Id="rId97"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doi.org/10.5962/bhl.title.87986" TargetMode="External"/><Relationship Id="rId24" Type="http://schemas.openxmlformats.org/officeDocument/2006/relationships/hyperlink" Target="https://docsbay.net/doc/960516/ecology-and-management-of-big-huckleberry"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https://open.library.ubc.ca/media/stream/pdf/24/1.0413210/3" TargetMode="External"/><Relationship Id="rId14" Type="http://schemas.openxmlformats.org/officeDocument/2006/relationships/hyperlink" Target="https://climatebc.ca/" TargetMode="External"/><Relationship Id="rId30" Type="http://schemas.openxmlformats.org/officeDocument/2006/relationships/hyperlink" Target="http://www.fs.usda.gov/database/feis/plants/shrub/vacmem/all.html" TargetMode="External"/><Relationship Id="rId35" Type="http://schemas.openxmlformats.org/officeDocument/2006/relationships/image" Target="media/image5.png"/><Relationship Id="rId56" Type="http://schemas.openxmlformats.org/officeDocument/2006/relationships/image" Target="media/image25.emf"/><Relationship Id="rId77" Type="http://schemas.openxmlformats.org/officeDocument/2006/relationships/image" Target="media/image46.png"/><Relationship Id="rId100"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dendro.cnre.vt.edu/dendrology/images/Vaccinium%20membranaceum/map.jpg" TargetMode="External"/><Relationship Id="rId2" Type="http://schemas.openxmlformats.org/officeDocument/2006/relationships/hyperlink" Target="https://sites.science.oregonstate.edu/~mccuneb/JVSreprint13.603-606.pdf" TargetMode="External"/><Relationship Id="rId1" Type="http://schemas.openxmlformats.org/officeDocument/2006/relationships/hyperlink" Target="https://sites.science.oregonstate.edu/~mccuneb/JVSreprint13.603-606.pdf" TargetMode="External"/><Relationship Id="rId5" Type="http://schemas.openxmlformats.org/officeDocument/2006/relationships/hyperlink" Target="https://www.for.gov.bc.ca/hre/becweb/resources/classificationreports/index.html" TargetMode="External"/><Relationship Id="rId4" Type="http://schemas.openxmlformats.org/officeDocument/2006/relationships/hyperlink" Target="https://sites.science.oregonstate.edu/~mccuneb/JVSreprint13.603-60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F73A6-3B87-4654-8299-C0B4BFE3F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5604</Words>
  <Characters>31948</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37478</CharactersWithSpaces>
  <SharedDoc>false</SharedDoc>
  <HLinks>
    <vt:vector size="24" baseType="variant">
      <vt:variant>
        <vt:i4>589851</vt:i4>
      </vt:variant>
      <vt:variant>
        <vt:i4>15</vt:i4>
      </vt:variant>
      <vt:variant>
        <vt:i4>0</vt:i4>
      </vt:variant>
      <vt:variant>
        <vt:i4>5</vt:i4>
      </vt:variant>
      <vt:variant>
        <vt:lpwstr>https://cran.r-project.org/package=rpart</vt:lpwstr>
      </vt:variant>
      <vt:variant>
        <vt:lpwstr/>
      </vt:variant>
      <vt:variant>
        <vt:i4>7536699</vt:i4>
      </vt:variant>
      <vt:variant>
        <vt:i4>12</vt:i4>
      </vt:variant>
      <vt:variant>
        <vt:i4>0</vt:i4>
      </vt:variant>
      <vt:variant>
        <vt:i4>5</vt:i4>
      </vt:variant>
      <vt:variant>
        <vt:lpwstr>https://doi.org/10.5962/bhl.title.87986</vt:lpwstr>
      </vt:variant>
      <vt:variant>
        <vt:lpwstr/>
      </vt:variant>
      <vt:variant>
        <vt:i4>4784131</vt:i4>
      </vt:variant>
      <vt:variant>
        <vt:i4>9</vt:i4>
      </vt:variant>
      <vt:variant>
        <vt:i4>0</vt:i4>
      </vt:variant>
      <vt:variant>
        <vt:i4>5</vt:i4>
      </vt:variant>
      <vt:variant>
        <vt:lpwstr>https://www.biodiversitylibrary.org/search?searchTerm=%22USDA%20Forest%20Service%20research%20paper%20PNW%22&amp;stype=C</vt:lpwstr>
      </vt:variant>
      <vt:variant>
        <vt:lpwstr/>
      </vt:variant>
      <vt:variant>
        <vt:i4>3276901</vt:i4>
      </vt:variant>
      <vt:variant>
        <vt:i4>6</vt:i4>
      </vt:variant>
      <vt:variant>
        <vt:i4>0</vt:i4>
      </vt:variant>
      <vt:variant>
        <vt:i4>5</vt:i4>
      </vt:variant>
      <vt:variant>
        <vt:lpwstr>https://www.for.gov.bc.ca/hre/becweb/resources/classificationreports/index.html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Evelyn Hamilton</dc:creator>
  <cp:keywords/>
  <dc:description/>
  <cp:lastModifiedBy>Chandler, Julia</cp:lastModifiedBy>
  <cp:revision>2</cp:revision>
  <cp:lastPrinted>2025-04-24T02:29:00Z</cp:lastPrinted>
  <dcterms:created xsi:type="dcterms:W3CDTF">2025-05-12T05:01:00Z</dcterms:created>
  <dcterms:modified xsi:type="dcterms:W3CDTF">2025-05-12T05:01:00Z</dcterms:modified>
</cp:coreProperties>
</file>